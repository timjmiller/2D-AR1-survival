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6533A3" w14:textId="2EA080BC" w:rsidR="00D5282F" w:rsidRPr="000B3E5A" w:rsidRDefault="00CE4FAD" w:rsidP="00D5282F">
      <w:pPr>
        <w:ind w:firstLine="0"/>
        <w:rPr>
          <w:rFonts w:ascii="Times New Roman" w:hAnsi="Times New Roman"/>
          <w:bCs/>
          <w:sz w:val="28"/>
          <w:szCs w:val="28"/>
        </w:rPr>
      </w:pPr>
      <w:bookmarkStart w:id="0" w:name="OLE_LINK43"/>
      <w:bookmarkStart w:id="1" w:name="OLE_LINK44"/>
      <w:bookmarkStart w:id="2" w:name="OLE_LINK48"/>
      <w:r>
        <w:rPr>
          <w:rFonts w:ascii="Times New Roman" w:hAnsi="Times New Roman"/>
          <w:bCs/>
          <w:sz w:val="28"/>
          <w:szCs w:val="28"/>
        </w:rPr>
        <w:t>Implementing a</w:t>
      </w:r>
      <w:r w:rsidR="00B24E81" w:rsidRPr="000B3E5A">
        <w:rPr>
          <w:rFonts w:ascii="Times New Roman" w:hAnsi="Times New Roman"/>
          <w:bCs/>
          <w:sz w:val="28"/>
          <w:szCs w:val="28"/>
        </w:rPr>
        <w:t xml:space="preserve"> </w:t>
      </w:r>
      <w:r w:rsidR="00B56157" w:rsidRPr="000B3E5A">
        <w:rPr>
          <w:rFonts w:ascii="Times New Roman" w:hAnsi="Times New Roman"/>
          <w:bCs/>
          <w:sz w:val="28"/>
          <w:szCs w:val="28"/>
        </w:rPr>
        <w:t>2-dimensional</w:t>
      </w:r>
      <w:r w:rsidR="00B24E81" w:rsidRPr="000B3E5A">
        <w:rPr>
          <w:rFonts w:ascii="Times New Roman" w:hAnsi="Times New Roman"/>
          <w:bCs/>
          <w:sz w:val="28"/>
          <w:szCs w:val="28"/>
        </w:rPr>
        <w:t xml:space="preserve"> </w:t>
      </w:r>
      <w:r w:rsidR="00AA3084" w:rsidRPr="000B3E5A">
        <w:rPr>
          <w:rFonts w:ascii="Times New Roman" w:hAnsi="Times New Roman"/>
          <w:bCs/>
          <w:sz w:val="28"/>
          <w:szCs w:val="28"/>
        </w:rPr>
        <w:t>smoother</w:t>
      </w:r>
      <w:r w:rsidR="007D4BD7" w:rsidRPr="000B3E5A">
        <w:rPr>
          <w:rFonts w:ascii="Times New Roman" w:hAnsi="Times New Roman"/>
          <w:bCs/>
          <w:sz w:val="28"/>
          <w:szCs w:val="28"/>
        </w:rPr>
        <w:t xml:space="preserve"> </w:t>
      </w:r>
      <w:r>
        <w:rPr>
          <w:rFonts w:ascii="Times New Roman" w:hAnsi="Times New Roman"/>
          <w:bCs/>
          <w:sz w:val="28"/>
          <w:szCs w:val="28"/>
        </w:rPr>
        <w:t>on either survival or natural mortality improves</w:t>
      </w:r>
      <w:r w:rsidR="00B24E81" w:rsidRPr="000B3E5A">
        <w:rPr>
          <w:rFonts w:ascii="Times New Roman" w:hAnsi="Times New Roman"/>
          <w:bCs/>
          <w:sz w:val="28"/>
          <w:szCs w:val="28"/>
        </w:rPr>
        <w:t xml:space="preserve"> a state-space assessment model</w:t>
      </w:r>
      <w:r w:rsidR="00963B7D" w:rsidRPr="000B3E5A">
        <w:rPr>
          <w:rFonts w:ascii="Times New Roman" w:hAnsi="Times New Roman"/>
          <w:bCs/>
          <w:sz w:val="28"/>
          <w:szCs w:val="28"/>
        </w:rPr>
        <w:t xml:space="preserve"> for</w:t>
      </w:r>
      <w:r w:rsidR="00B24E81" w:rsidRPr="000B3E5A">
        <w:rPr>
          <w:rFonts w:ascii="Times New Roman" w:hAnsi="Times New Roman"/>
          <w:bCs/>
          <w:sz w:val="28"/>
          <w:szCs w:val="28"/>
        </w:rPr>
        <w:t xml:space="preserve"> Southern New England-Mid Atlantic yellowtail flounder</w:t>
      </w:r>
    </w:p>
    <w:p w14:paraId="5B7A9FE6" w14:textId="77777777" w:rsidR="00C71C83" w:rsidRPr="000B3E5A" w:rsidRDefault="00C71C83" w:rsidP="00C71C83">
      <w:pPr>
        <w:ind w:firstLine="0"/>
        <w:rPr>
          <w:rFonts w:ascii="Times New Roman" w:hAnsi="Times New Roman"/>
          <w:bCs/>
          <w:sz w:val="28"/>
          <w:szCs w:val="28"/>
        </w:rPr>
      </w:pPr>
    </w:p>
    <w:p w14:paraId="0A55106D" w14:textId="00A31604" w:rsidR="00D5282F" w:rsidRPr="000B3E5A" w:rsidRDefault="000B3E5A" w:rsidP="00004AB7">
      <w:pPr>
        <w:ind w:firstLine="0"/>
        <w:rPr>
          <w:rFonts w:ascii="Times New Roman" w:hAnsi="Times New Roman"/>
          <w:bCs/>
        </w:rPr>
      </w:pPr>
      <w:r w:rsidRPr="000B3E5A">
        <w:rPr>
          <w:rFonts w:ascii="Times New Roman" w:hAnsi="Times New Roman"/>
          <w:bCs/>
        </w:rPr>
        <w:t>Brian C. Stock</w:t>
      </w:r>
      <w:r w:rsidR="00147838" w:rsidRPr="00147838">
        <w:rPr>
          <w:rFonts w:ascii="Times New Roman" w:hAnsi="Times New Roman"/>
          <w:bCs/>
          <w:vertAlign w:val="superscript"/>
        </w:rPr>
        <w:t>1*</w:t>
      </w:r>
      <w:r w:rsidRPr="000B3E5A">
        <w:rPr>
          <w:rFonts w:ascii="Times New Roman" w:hAnsi="Times New Roman"/>
          <w:bCs/>
        </w:rPr>
        <w:t>, Haikun Xu</w:t>
      </w:r>
      <w:r w:rsidR="00147838">
        <w:rPr>
          <w:rFonts w:ascii="Times New Roman" w:hAnsi="Times New Roman"/>
          <w:bCs/>
          <w:vertAlign w:val="superscript"/>
        </w:rPr>
        <w:t>2</w:t>
      </w:r>
      <w:r w:rsidR="00D5282F" w:rsidRPr="000B3E5A">
        <w:rPr>
          <w:rFonts w:ascii="Times New Roman" w:hAnsi="Times New Roman"/>
          <w:bCs/>
        </w:rPr>
        <w:t xml:space="preserve">, </w:t>
      </w:r>
      <w:r w:rsidRPr="000B3E5A">
        <w:rPr>
          <w:rFonts w:ascii="Times New Roman" w:hAnsi="Times New Roman"/>
          <w:bCs/>
        </w:rPr>
        <w:t>Timothy J. Miller</w:t>
      </w:r>
      <w:r w:rsidR="00147838">
        <w:rPr>
          <w:rFonts w:ascii="Times New Roman" w:hAnsi="Times New Roman"/>
          <w:bCs/>
          <w:vertAlign w:val="superscript"/>
        </w:rPr>
        <w:t>1</w:t>
      </w:r>
      <w:r w:rsidR="00D5282F" w:rsidRPr="000B3E5A">
        <w:rPr>
          <w:rFonts w:ascii="Times New Roman" w:hAnsi="Times New Roman"/>
          <w:bCs/>
        </w:rPr>
        <w:t xml:space="preserve">, </w:t>
      </w:r>
      <w:r w:rsidRPr="000B3E5A">
        <w:rPr>
          <w:rFonts w:ascii="Times New Roman" w:hAnsi="Times New Roman"/>
          <w:bCs/>
        </w:rPr>
        <w:t>James T. Thorson</w:t>
      </w:r>
      <w:r w:rsidR="009B2CE0" w:rsidRPr="000B3E5A">
        <w:rPr>
          <w:rFonts w:ascii="Times New Roman" w:hAnsi="Times New Roman"/>
          <w:bCs/>
          <w:vertAlign w:val="superscript"/>
        </w:rPr>
        <w:t>3</w:t>
      </w:r>
      <w:r w:rsidR="009B2CE0" w:rsidRPr="000B3E5A">
        <w:rPr>
          <w:rFonts w:ascii="Times New Roman" w:hAnsi="Times New Roman"/>
          <w:bCs/>
        </w:rPr>
        <w:t xml:space="preserve">, </w:t>
      </w:r>
      <w:r w:rsidRPr="000B3E5A">
        <w:rPr>
          <w:rFonts w:ascii="Times New Roman" w:hAnsi="Times New Roman"/>
          <w:bCs/>
        </w:rPr>
        <w:t>and Janet A. Nye</w:t>
      </w:r>
      <w:r w:rsidR="009B2CE0" w:rsidRPr="000B3E5A">
        <w:rPr>
          <w:rFonts w:ascii="Times New Roman" w:hAnsi="Times New Roman"/>
          <w:bCs/>
          <w:vertAlign w:val="superscript"/>
        </w:rPr>
        <w:t>4</w:t>
      </w:r>
    </w:p>
    <w:p w14:paraId="245F84A6" w14:textId="77777777" w:rsidR="00147838" w:rsidRDefault="00147838" w:rsidP="009B2CE0">
      <w:pPr>
        <w:spacing w:line="240" w:lineRule="auto"/>
        <w:ind w:firstLine="0"/>
        <w:rPr>
          <w:rFonts w:ascii="Times New Roman" w:hAnsi="Times New Roman"/>
          <w:i/>
          <w:vertAlign w:val="superscript"/>
        </w:rPr>
      </w:pPr>
    </w:p>
    <w:p w14:paraId="5E37EED3" w14:textId="108E439D" w:rsidR="00D5282F" w:rsidRDefault="00147838" w:rsidP="009B2CE0">
      <w:pPr>
        <w:spacing w:line="240" w:lineRule="auto"/>
        <w:ind w:firstLine="0"/>
        <w:rPr>
          <w:rFonts w:ascii="Times New Roman" w:hAnsi="Times New Roman"/>
          <w:i/>
        </w:rPr>
      </w:pPr>
      <w:r>
        <w:rPr>
          <w:rFonts w:ascii="Times New Roman" w:hAnsi="Times New Roman"/>
          <w:i/>
          <w:vertAlign w:val="superscript"/>
        </w:rPr>
        <w:t>1</w:t>
      </w:r>
      <w:r w:rsidR="009B2CE0">
        <w:rPr>
          <w:rFonts w:ascii="Times New Roman" w:hAnsi="Times New Roman"/>
          <w:i/>
          <w:vertAlign w:val="superscript"/>
        </w:rPr>
        <w:t xml:space="preserve"> </w:t>
      </w:r>
      <w:r w:rsidR="00C71C83" w:rsidRPr="008E0A57">
        <w:rPr>
          <w:rFonts w:ascii="Times New Roman" w:hAnsi="Times New Roman"/>
          <w:i/>
        </w:rPr>
        <w:t>NOAA Northeast Fisheries Science Center, Woods Hole, M</w:t>
      </w:r>
      <w:r>
        <w:rPr>
          <w:rFonts w:ascii="Times New Roman" w:hAnsi="Times New Roman"/>
          <w:i/>
        </w:rPr>
        <w:t>A, USA</w:t>
      </w:r>
    </w:p>
    <w:p w14:paraId="04C98CDF" w14:textId="311A3A15" w:rsidR="00147838" w:rsidRDefault="00147838" w:rsidP="009B2CE0">
      <w:pPr>
        <w:spacing w:line="240" w:lineRule="auto"/>
        <w:ind w:firstLine="0"/>
        <w:rPr>
          <w:rFonts w:ascii="Times New Roman" w:hAnsi="Times New Roman"/>
          <w:i/>
        </w:rPr>
      </w:pPr>
      <w:r>
        <w:rPr>
          <w:rFonts w:ascii="Times New Roman" w:hAnsi="Times New Roman"/>
          <w:i/>
          <w:vertAlign w:val="superscript"/>
        </w:rPr>
        <w:t xml:space="preserve">2 </w:t>
      </w:r>
      <w:r>
        <w:rPr>
          <w:rFonts w:ascii="Times New Roman" w:hAnsi="Times New Roman"/>
          <w:i/>
        </w:rPr>
        <w:t>Inter-American Tropical Tuna Commission, La Jolla, CA, USA</w:t>
      </w:r>
    </w:p>
    <w:p w14:paraId="22D2019A" w14:textId="68F2E155" w:rsidR="009B2CE0" w:rsidRDefault="009B2CE0" w:rsidP="009B2CE0">
      <w:pPr>
        <w:spacing w:line="240" w:lineRule="auto"/>
        <w:ind w:firstLine="0"/>
        <w:rPr>
          <w:rFonts w:ascii="Times New Roman" w:hAnsi="Times New Roman"/>
          <w:i/>
        </w:rPr>
      </w:pPr>
      <w:r>
        <w:rPr>
          <w:rFonts w:ascii="Times New Roman" w:hAnsi="Times New Roman"/>
          <w:i/>
          <w:vertAlign w:val="superscript"/>
        </w:rPr>
        <w:t xml:space="preserve">3 </w:t>
      </w:r>
      <w:r w:rsidRPr="008E0A57">
        <w:rPr>
          <w:rFonts w:ascii="Times New Roman" w:hAnsi="Times New Roman"/>
          <w:i/>
        </w:rPr>
        <w:t>NOAA North</w:t>
      </w:r>
      <w:r>
        <w:rPr>
          <w:rFonts w:ascii="Times New Roman" w:hAnsi="Times New Roman"/>
          <w:i/>
        </w:rPr>
        <w:t>wes</w:t>
      </w:r>
      <w:r w:rsidRPr="008E0A57">
        <w:rPr>
          <w:rFonts w:ascii="Times New Roman" w:hAnsi="Times New Roman"/>
          <w:i/>
        </w:rPr>
        <w:t xml:space="preserve">t Fisheries Science Center, </w:t>
      </w:r>
      <w:r>
        <w:rPr>
          <w:rFonts w:ascii="Times New Roman" w:hAnsi="Times New Roman"/>
          <w:i/>
        </w:rPr>
        <w:t>Seattle</w:t>
      </w:r>
      <w:r w:rsidRPr="008E0A57">
        <w:rPr>
          <w:rFonts w:ascii="Times New Roman" w:hAnsi="Times New Roman"/>
          <w:i/>
        </w:rPr>
        <w:t xml:space="preserve">, </w:t>
      </w:r>
      <w:r>
        <w:rPr>
          <w:rFonts w:ascii="Times New Roman" w:hAnsi="Times New Roman"/>
          <w:i/>
        </w:rPr>
        <w:t>W</w:t>
      </w:r>
      <w:r w:rsidR="00147838">
        <w:rPr>
          <w:rFonts w:ascii="Times New Roman" w:hAnsi="Times New Roman"/>
          <w:i/>
        </w:rPr>
        <w:t>A</w:t>
      </w:r>
      <w:r w:rsidRPr="008E0A57">
        <w:rPr>
          <w:rFonts w:ascii="Times New Roman" w:hAnsi="Times New Roman"/>
          <w:i/>
        </w:rPr>
        <w:t>, USA</w:t>
      </w:r>
    </w:p>
    <w:p w14:paraId="6D942877" w14:textId="70710F2A" w:rsidR="009B2CE0" w:rsidRDefault="009B2CE0" w:rsidP="009B2CE0">
      <w:pPr>
        <w:spacing w:line="240" w:lineRule="auto"/>
        <w:ind w:firstLine="0"/>
        <w:rPr>
          <w:rFonts w:ascii="Times New Roman" w:hAnsi="Times New Roman"/>
          <w:i/>
        </w:rPr>
      </w:pPr>
      <w:r>
        <w:rPr>
          <w:rFonts w:ascii="Times New Roman" w:hAnsi="Times New Roman"/>
          <w:i/>
          <w:vertAlign w:val="superscript"/>
        </w:rPr>
        <w:t xml:space="preserve">4 </w:t>
      </w:r>
      <w:r w:rsidR="00147838" w:rsidRPr="00147838">
        <w:rPr>
          <w:rFonts w:ascii="Times New Roman" w:hAnsi="Times New Roman"/>
          <w:i/>
        </w:rPr>
        <w:t>Institute of Marine Science</w:t>
      </w:r>
      <w:r w:rsidR="00147838">
        <w:rPr>
          <w:rFonts w:ascii="Times New Roman" w:hAnsi="Times New Roman"/>
          <w:i/>
        </w:rPr>
        <w:t xml:space="preserve">, </w:t>
      </w:r>
      <w:r w:rsidR="00147838" w:rsidRPr="00147838">
        <w:rPr>
          <w:rFonts w:ascii="Times New Roman" w:hAnsi="Times New Roman"/>
          <w:i/>
        </w:rPr>
        <w:t>University of North Carolina Chapel Hill</w:t>
      </w:r>
      <w:r w:rsidR="00147838">
        <w:rPr>
          <w:rFonts w:ascii="Times New Roman" w:hAnsi="Times New Roman"/>
          <w:i/>
        </w:rPr>
        <w:t xml:space="preserve">, </w:t>
      </w:r>
      <w:r w:rsidR="00147838" w:rsidRPr="00147838">
        <w:rPr>
          <w:rFonts w:ascii="Times New Roman" w:hAnsi="Times New Roman"/>
          <w:i/>
        </w:rPr>
        <w:t>Morehead City,</w:t>
      </w:r>
      <w:r w:rsidR="00147838">
        <w:rPr>
          <w:rFonts w:ascii="Times New Roman" w:hAnsi="Times New Roman"/>
          <w:i/>
        </w:rPr>
        <w:t xml:space="preserve"> NC, USA</w:t>
      </w:r>
    </w:p>
    <w:p w14:paraId="67E14DEC" w14:textId="77777777" w:rsidR="009B2CE0" w:rsidRDefault="009B2CE0" w:rsidP="009B2CE0">
      <w:pPr>
        <w:spacing w:line="240" w:lineRule="auto"/>
        <w:ind w:firstLine="0"/>
        <w:rPr>
          <w:rFonts w:ascii="Times New Roman" w:hAnsi="Times New Roman"/>
          <w:i/>
        </w:rPr>
      </w:pPr>
    </w:p>
    <w:p w14:paraId="7DA33CA8" w14:textId="47F97A38" w:rsidR="00D5282F" w:rsidRPr="00CA3683" w:rsidRDefault="00D5282F" w:rsidP="00CA3683">
      <w:pPr>
        <w:spacing w:line="240" w:lineRule="auto"/>
        <w:ind w:firstLine="0"/>
        <w:rPr>
          <w:rFonts w:ascii="Times New Roman" w:hAnsi="Times New Roman"/>
          <w:i/>
        </w:rPr>
      </w:pPr>
    </w:p>
    <w:p w14:paraId="7A5AECCB" w14:textId="77777777" w:rsidR="00D5282F" w:rsidRPr="00CA3683" w:rsidRDefault="00D5282F" w:rsidP="00CA3683">
      <w:pPr>
        <w:spacing w:line="240" w:lineRule="auto"/>
        <w:ind w:firstLine="0"/>
        <w:rPr>
          <w:rFonts w:ascii="Times New Roman" w:hAnsi="Times New Roman"/>
          <w:i/>
        </w:rPr>
      </w:pPr>
    </w:p>
    <w:p w14:paraId="0D3B1A04" w14:textId="77777777" w:rsidR="001D7544" w:rsidRPr="00CA3683" w:rsidRDefault="001D7544" w:rsidP="00CA3683">
      <w:pPr>
        <w:spacing w:line="240" w:lineRule="auto"/>
        <w:ind w:firstLine="0"/>
        <w:rPr>
          <w:rFonts w:ascii="Times New Roman" w:hAnsi="Times New Roman"/>
          <w:i/>
        </w:rPr>
      </w:pPr>
    </w:p>
    <w:p w14:paraId="2F61BF14" w14:textId="77777777" w:rsidR="00D5282F" w:rsidRPr="00CA3683" w:rsidRDefault="00D5282F" w:rsidP="00CA3683">
      <w:pPr>
        <w:spacing w:line="240" w:lineRule="auto"/>
        <w:ind w:firstLine="0"/>
        <w:rPr>
          <w:rFonts w:ascii="Times New Roman" w:hAnsi="Times New Roman"/>
          <w:i/>
        </w:rPr>
      </w:pPr>
    </w:p>
    <w:p w14:paraId="2D0286A8" w14:textId="77777777" w:rsidR="00D5282F" w:rsidRDefault="00D5282F" w:rsidP="000B3E5A">
      <w:pPr>
        <w:ind w:firstLine="0"/>
      </w:pPr>
    </w:p>
    <w:p w14:paraId="54F49FBD" w14:textId="77777777" w:rsidR="00D5282F" w:rsidRDefault="00D5282F" w:rsidP="00004AB7"/>
    <w:p w14:paraId="47A10527" w14:textId="17575AE2" w:rsidR="00004AB7" w:rsidRDefault="001D7544" w:rsidP="00004AB7">
      <w:r>
        <w:t xml:space="preserve"> </w:t>
      </w:r>
    </w:p>
    <w:p w14:paraId="0D464D19" w14:textId="77777777" w:rsidR="00D95CF7" w:rsidRDefault="00D95CF7" w:rsidP="00004AB7"/>
    <w:p w14:paraId="171473B4" w14:textId="0BABCD43" w:rsidR="00004AB7" w:rsidRDefault="00004AB7" w:rsidP="001D7544">
      <w:pPr>
        <w:ind w:firstLine="0"/>
      </w:pPr>
    </w:p>
    <w:p w14:paraId="06A777D7" w14:textId="5774AE1D" w:rsidR="00D5282F" w:rsidRDefault="00D5282F" w:rsidP="00004AB7">
      <w:pPr>
        <w:spacing w:after="120" w:line="360" w:lineRule="auto"/>
        <w:ind w:firstLine="0"/>
        <w:rPr>
          <w:rFonts w:ascii="Times New Roman" w:eastAsia="BatangChe" w:hAnsi="Times New Roman"/>
        </w:rPr>
      </w:pPr>
      <w:r>
        <w:rPr>
          <w:rFonts w:ascii="Times New Roman" w:eastAsia="BatangChe" w:hAnsi="Times New Roman"/>
          <w:i/>
        </w:rPr>
        <w:t>*Corresponding author</w:t>
      </w:r>
      <w:r>
        <w:rPr>
          <w:rFonts w:ascii="Times New Roman" w:eastAsia="BatangChe" w:hAnsi="Times New Roman"/>
        </w:rPr>
        <w:t xml:space="preserve">: </w:t>
      </w:r>
    </w:p>
    <w:p w14:paraId="0BBB94DA" w14:textId="57373DF2" w:rsidR="00147838" w:rsidRDefault="00147838" w:rsidP="00147838">
      <w:pPr>
        <w:ind w:left="360" w:hanging="360"/>
        <w:rPr>
          <w:rFonts w:ascii="Times New Roman" w:hAnsi="Times New Roman" w:cs="Times New Roman"/>
        </w:rPr>
      </w:pPr>
      <w:r>
        <w:rPr>
          <w:rFonts w:ascii="Times New Roman" w:hAnsi="Times New Roman" w:cs="Times New Roman"/>
        </w:rPr>
        <w:t>Brian Stock, brian.stock@noaa.gov, +1 425-919-7879</w:t>
      </w:r>
    </w:p>
    <w:p w14:paraId="7D5063BF" w14:textId="44820917" w:rsidR="00147838" w:rsidRDefault="00147838" w:rsidP="00147838">
      <w:pPr>
        <w:ind w:left="360" w:hanging="360"/>
        <w:rPr>
          <w:rFonts w:ascii="Times New Roman" w:hAnsi="Times New Roman" w:cs="Times New Roman"/>
        </w:rPr>
      </w:pPr>
      <w:r>
        <w:rPr>
          <w:rFonts w:ascii="Times New Roman" w:hAnsi="Times New Roman" w:cs="Times New Roman"/>
        </w:rPr>
        <w:t>NEFSC, 166 Water St, Woods Hole, MA, USA</w:t>
      </w:r>
    </w:p>
    <w:p w14:paraId="60BE89AE" w14:textId="0FB41CA5" w:rsidR="00D5282F" w:rsidRDefault="00D5282F" w:rsidP="006209DA">
      <w:pPr>
        <w:spacing w:after="120" w:line="360" w:lineRule="auto"/>
        <w:ind w:firstLine="0"/>
        <w:rPr>
          <w:rFonts w:ascii="Times New Roman" w:eastAsiaTheme="majorEastAsia" w:hAnsi="Times New Roman" w:cs="Times New Roman"/>
          <w:b/>
          <w:spacing w:val="-10"/>
          <w:kern w:val="28"/>
          <w:sz w:val="28"/>
          <w:szCs w:val="28"/>
        </w:rPr>
      </w:pPr>
      <w:r>
        <w:rPr>
          <w:rFonts w:ascii="Times New Roman" w:hAnsi="Times New Roman" w:cs="Times New Roman"/>
          <w:b/>
          <w:sz w:val="28"/>
          <w:szCs w:val="28"/>
        </w:rPr>
        <w:br w:type="page"/>
      </w:r>
    </w:p>
    <w:p w14:paraId="08B4CF80" w14:textId="77777777" w:rsidR="00004AB7" w:rsidRDefault="00004AB7" w:rsidP="000B3E5A">
      <w:pPr>
        <w:pStyle w:val="Heading1"/>
      </w:pPr>
      <w:r w:rsidRPr="00004AB7">
        <w:lastRenderedPageBreak/>
        <w:t>Abstract</w:t>
      </w:r>
    </w:p>
    <w:p w14:paraId="513F30E3" w14:textId="2FBB0962" w:rsidR="00461CAF" w:rsidRDefault="005A0AC6" w:rsidP="00760FB4">
      <w:pPr>
        <w:pStyle w:val="Chapterheading0"/>
        <w:jc w:val="left"/>
      </w:pPr>
      <w:r>
        <w:t xml:space="preserve">Survival is an important </w:t>
      </w:r>
      <w:r w:rsidR="00D34B2A">
        <w:t xml:space="preserve">population process </w:t>
      </w:r>
      <w:r>
        <w:t xml:space="preserve">in fisheries </w:t>
      </w:r>
      <w:r w:rsidR="00CF68FB">
        <w:t>stock assessment</w:t>
      </w:r>
      <w:r>
        <w:t xml:space="preserve"> model</w:t>
      </w:r>
      <w:r w:rsidR="003E0F73">
        <w:t>s</w:t>
      </w:r>
      <w:r w:rsidR="00282676">
        <w:t xml:space="preserve"> and</w:t>
      </w:r>
      <w:r w:rsidR="00F47A28">
        <w:t xml:space="preserve"> </w:t>
      </w:r>
      <w:r w:rsidR="00B005F6">
        <w:t>is typically</w:t>
      </w:r>
      <w:r w:rsidR="00F47A28">
        <w:t xml:space="preserve"> treated as </w:t>
      </w:r>
      <w:r w:rsidR="006014D4">
        <w:t>deterministic</w:t>
      </w:r>
      <w:r w:rsidR="005C2A91">
        <w:t xml:space="preserve">. </w:t>
      </w:r>
      <w:r w:rsidR="00D34B2A">
        <w:t>R</w:t>
      </w:r>
      <w:r w:rsidR="005C2A91">
        <w:t>ecently developed state-space assessment model</w:t>
      </w:r>
      <w:r w:rsidR="00D34B2A">
        <w:t>s</w:t>
      </w:r>
      <w:del w:id="3" w:author="Brian Stock" w:date="2020-08-31T18:32:00Z">
        <w:r w:rsidR="00127C87" w:rsidDel="00294DFF">
          <w:delText>,</w:delText>
        </w:r>
        <w:r w:rsidR="005C2A91" w:rsidDel="00294DFF">
          <w:delText xml:space="preserve"> </w:delText>
        </w:r>
        <w:r w:rsidR="00127C87" w:rsidDel="00294DFF">
          <w:delText>however</w:delText>
        </w:r>
        <w:r w:rsidR="005C2A91" w:rsidDel="00294DFF">
          <w:delText>,</w:delText>
        </w:r>
      </w:del>
      <w:r w:rsidR="005C2A91">
        <w:t xml:space="preserve"> </w:t>
      </w:r>
      <w:r w:rsidR="00026AA4">
        <w:t xml:space="preserve">can estimate </w:t>
      </w:r>
      <w:r w:rsidR="00D34B2A">
        <w:t xml:space="preserve">stochastic </w:t>
      </w:r>
      <w:ins w:id="4" w:author="Brian Stock" w:date="2020-08-31T18:33:00Z">
        <w:r w:rsidR="00294DFF">
          <w:t>deviations</w:t>
        </w:r>
      </w:ins>
      <w:del w:id="5" w:author="Brian Stock" w:date="2020-08-31T18:33:00Z">
        <w:r w:rsidR="005C2A91" w:rsidDel="00294DFF">
          <w:delText>variation</w:delText>
        </w:r>
        <w:r w:rsidR="00D34B2A" w:rsidDel="00294DFF">
          <w:delText>s</w:delText>
        </w:r>
      </w:del>
      <w:r w:rsidR="005C2A91">
        <w:t xml:space="preserve"> in surviva</w:t>
      </w:r>
      <w:r w:rsidR="00026AA4">
        <w:t>l</w:t>
      </w:r>
      <w:ins w:id="6" w:author="Brian Stock" w:date="2020-08-31T18:32:00Z">
        <w:r w:rsidR="00294DFF">
          <w:t xml:space="preserve">, </w:t>
        </w:r>
      </w:ins>
      <w:ins w:id="7" w:author="Brian Stock" w:date="2020-08-31T18:33:00Z">
        <w:r w:rsidR="00294DFF">
          <w:t xml:space="preserve">which </w:t>
        </w:r>
      </w:ins>
      <w:moveToRangeStart w:id="8" w:author="Brian Stock" w:date="2020-08-31T18:32:00Z" w:name="move49791177"/>
      <w:moveTo w:id="9" w:author="Brian Stock" w:date="2020-08-31T18:32:00Z">
        <w:del w:id="10" w:author="Brian Stock" w:date="2020-08-31T18:33:00Z">
          <w:r w:rsidR="00294DFF" w:rsidDel="00294DFF">
            <w:delText xml:space="preserve">Further, the survival deviations </w:delText>
          </w:r>
        </w:del>
        <w:r w:rsidR="00294DFF">
          <w:t>represent variability in some ambiguous combination of natural mortality (</w:t>
        </w:r>
        <w:r w:rsidR="00294DFF" w:rsidRPr="00F9438F">
          <w:rPr>
            <w:i/>
            <w:iCs/>
          </w:rPr>
          <w:t>M</w:t>
        </w:r>
        <w:r w:rsidR="00294DFF">
          <w:t>), fishing mortality</w:t>
        </w:r>
      </w:moveTo>
      <w:ins w:id="11" w:author="Brian Stock" w:date="2020-08-31T18:33:00Z">
        <w:r w:rsidR="00294DFF">
          <w:t xml:space="preserve"> (</w:t>
        </w:r>
        <w:r w:rsidR="00294DFF" w:rsidRPr="00294DFF">
          <w:rPr>
            <w:i/>
            <w:iCs/>
            <w:rPrChange w:id="12" w:author="Brian Stock" w:date="2020-08-31T18:33:00Z">
              <w:rPr/>
            </w:rPrChange>
          </w:rPr>
          <w:t>F</w:t>
        </w:r>
        <w:r w:rsidR="00294DFF">
          <w:t>)</w:t>
        </w:r>
      </w:ins>
      <w:moveTo w:id="13" w:author="Brian Stock" w:date="2020-08-31T18:32:00Z">
        <w:r w:rsidR="00294DFF">
          <w:t>, and migration.</w:t>
        </w:r>
      </w:moveTo>
      <w:moveToRangeEnd w:id="8"/>
      <w:ins w:id="14" w:author="Brian Stock" w:date="2020-08-31T18:33:00Z">
        <w:r w:rsidR="00294DFF">
          <w:t xml:space="preserve"> </w:t>
        </w:r>
      </w:ins>
      <w:del w:id="15" w:author="Brian Stock" w:date="2020-08-31T18:32:00Z">
        <w:r w:rsidR="0068431C" w:rsidDel="00294DFF">
          <w:delText xml:space="preserve">. </w:delText>
        </w:r>
      </w:del>
      <w:r w:rsidR="0068431C">
        <w:t xml:space="preserve">These survival deviations are generally treated as independent by age and year, despite our understanding that many population processes can be autocorrelated and that not accounting for autocorrelation </w:t>
      </w:r>
      <w:del w:id="16" w:author="Brian Stock" w:date="2020-08-31T18:31:00Z">
        <w:r w:rsidR="0068431C" w:rsidDel="00294DFF">
          <w:delText xml:space="preserve">in stock assessments </w:delText>
        </w:r>
      </w:del>
      <w:r w:rsidR="0068431C">
        <w:t xml:space="preserve">can result in notable bias. </w:t>
      </w:r>
      <w:moveFromRangeStart w:id="17" w:author="Brian Stock" w:date="2020-08-31T18:32:00Z" w:name="move49791177"/>
      <w:moveFrom w:id="18" w:author="Brian Stock" w:date="2020-08-31T18:32:00Z">
        <w:r w:rsidR="0068431C" w:rsidDel="00294DFF">
          <w:t>Further,</w:t>
        </w:r>
        <w:r w:rsidR="00026AA4" w:rsidDel="00294DFF">
          <w:t xml:space="preserve"> </w:t>
        </w:r>
        <w:r w:rsidR="0068431C" w:rsidDel="00294DFF">
          <w:t xml:space="preserve">the survival deviations </w:t>
        </w:r>
        <w:r w:rsidR="00026AA4" w:rsidDel="00294DFF">
          <w:t xml:space="preserve">represent variability in some </w:t>
        </w:r>
        <w:r w:rsidR="0068431C" w:rsidDel="00294DFF">
          <w:t xml:space="preserve">ambiguous </w:t>
        </w:r>
        <w:r w:rsidR="00026AA4" w:rsidDel="00294DFF">
          <w:t>combination of natural mortality</w:t>
        </w:r>
        <w:r w:rsidR="00F9438F" w:rsidDel="00294DFF">
          <w:t xml:space="preserve"> (</w:t>
        </w:r>
        <w:r w:rsidR="00F9438F" w:rsidRPr="00F9438F" w:rsidDel="00294DFF">
          <w:rPr>
            <w:i/>
            <w:iCs/>
          </w:rPr>
          <w:t>M</w:t>
        </w:r>
        <w:r w:rsidR="00F9438F" w:rsidDel="00294DFF">
          <w:t>)</w:t>
        </w:r>
        <w:r w:rsidR="00026AA4" w:rsidDel="00294DFF">
          <w:t xml:space="preserve">, fishing mortality, and migration. </w:t>
        </w:r>
      </w:moveFrom>
      <w:moveFromRangeEnd w:id="17"/>
      <w:r w:rsidR="0068431C">
        <w:t xml:space="preserve">We address these concerns, as well as the strong retrospective pattern found in the last assessment of Southern New England yellowtail flounder </w:t>
      </w:r>
      <w:r w:rsidR="0068431C">
        <w:rPr>
          <w:lang w:eastAsia="zh-CN"/>
        </w:rPr>
        <w:t>(</w:t>
      </w:r>
      <w:r w:rsidR="0068431C" w:rsidRPr="00DB6BFB">
        <w:rPr>
          <w:i/>
          <w:iCs/>
          <w:lang w:eastAsia="zh-CN"/>
        </w:rPr>
        <w:t>Limanda ferruginea</w:t>
      </w:r>
      <w:r w:rsidR="0068431C" w:rsidRPr="00DB6BFB">
        <w:rPr>
          <w:iCs/>
          <w:lang w:eastAsia="zh-CN"/>
        </w:rPr>
        <w:t>)</w:t>
      </w:r>
      <w:r w:rsidR="0068431C">
        <w:rPr>
          <w:iCs/>
          <w:lang w:eastAsia="zh-CN"/>
        </w:rPr>
        <w:t xml:space="preserve">, by </w:t>
      </w:r>
      <w:r w:rsidR="00815C30">
        <w:t>incorporating</w:t>
      </w:r>
      <w:r w:rsidR="0068431C">
        <w:t xml:space="preserve"> two-dimensional (</w:t>
      </w:r>
      <w:r w:rsidR="00815C30">
        <w:t xml:space="preserve">2D, </w:t>
      </w:r>
      <w:r w:rsidR="0068431C">
        <w:t xml:space="preserve">age and year) </w:t>
      </w:r>
      <w:r w:rsidR="00815C30">
        <w:t xml:space="preserve">first-order </w:t>
      </w:r>
      <w:r w:rsidR="0068431C">
        <w:t xml:space="preserve">autocorrelation in survival and </w:t>
      </w:r>
      <w:r w:rsidR="00F9438F" w:rsidRPr="00F9438F">
        <w:rPr>
          <w:i/>
          <w:iCs/>
        </w:rPr>
        <w:t>M</w:t>
      </w:r>
      <w:r w:rsidR="00815C30">
        <w:t xml:space="preserve">. </w:t>
      </w:r>
      <w:r w:rsidR="00FC3695">
        <w:t xml:space="preserve">We found that </w:t>
      </w:r>
      <w:r w:rsidR="0066523F">
        <w:t>deviations</w:t>
      </w:r>
      <w:r w:rsidR="002C4BF4">
        <w:t xml:space="preserve"> </w:t>
      </w:r>
      <w:r w:rsidR="00FC3695">
        <w:t>w</w:t>
      </w:r>
      <w:r w:rsidR="002C4BF4">
        <w:t>ere</w:t>
      </w:r>
      <w:r w:rsidR="00FC3695">
        <w:t xml:space="preserve"> autocorrelated among </w:t>
      </w:r>
      <w:r w:rsidR="00A41F2A">
        <w:t xml:space="preserve">both </w:t>
      </w:r>
      <w:r w:rsidR="00815C30">
        <w:t>years</w:t>
      </w:r>
      <w:r w:rsidR="002C4BF4">
        <w:t xml:space="preserve"> </w:t>
      </w:r>
      <w:r w:rsidR="001E0D06">
        <w:t>(</w:t>
      </w:r>
      <w:r w:rsidR="002C4BF4">
        <w:t>0.5</w:t>
      </w:r>
      <w:r w:rsidR="00815C30">
        <w:t xml:space="preserve">2 </w:t>
      </w:r>
      <m:oMath>
        <m:r>
          <w:rPr>
            <w:rFonts w:ascii="Cambria Math" w:hAnsi="Cambria Math"/>
          </w:rPr>
          <m:t>±</m:t>
        </m:r>
      </m:oMath>
      <w:r w:rsidR="00815C30">
        <w:t xml:space="preserve"> </w:t>
      </w:r>
      <w:r w:rsidR="002C4BF4">
        <w:rPr>
          <w:lang w:eastAsia="zh-CN"/>
        </w:rPr>
        <w:t>0.10</w:t>
      </w:r>
      <w:r w:rsidR="00815C30">
        <w:rPr>
          <w:lang w:eastAsia="zh-CN"/>
        </w:rPr>
        <w:t xml:space="preserve">, </w:t>
      </w:r>
      <w:r w:rsidR="00815C30" w:rsidRPr="00815C30">
        <w:rPr>
          <w:lang w:eastAsia="zh-CN"/>
        </w:rPr>
        <w:t xml:space="preserve">0.47 </w:t>
      </w:r>
      <m:oMath>
        <m:r>
          <w:rPr>
            <w:rFonts w:ascii="Cambria Math" w:hAnsi="Cambria Math"/>
          </w:rPr>
          <m:t>±</m:t>
        </m:r>
      </m:oMath>
      <w:r w:rsidR="00815C30">
        <w:t xml:space="preserve"> </w:t>
      </w:r>
      <w:r w:rsidR="00815C30" w:rsidRPr="00815C30">
        <w:rPr>
          <w:lang w:eastAsia="zh-CN"/>
        </w:rPr>
        <w:t>0.21</w:t>
      </w:r>
      <w:r w:rsidR="00815C30">
        <w:rPr>
          <w:lang w:eastAsia="zh-CN"/>
        </w:rPr>
        <w:t>)</w:t>
      </w:r>
      <w:r w:rsidR="001E0D06">
        <w:t xml:space="preserve"> </w:t>
      </w:r>
      <w:r w:rsidR="00A41F2A">
        <w:t>and</w:t>
      </w:r>
      <w:r w:rsidR="00815C30">
        <w:t xml:space="preserve"> ages</w:t>
      </w:r>
      <w:r w:rsidR="002C4BF4">
        <w:t xml:space="preserve"> (0.3</w:t>
      </w:r>
      <w:r w:rsidR="00815C30">
        <w:t xml:space="preserve">4 </w:t>
      </w:r>
      <m:oMath>
        <m:r>
          <w:rPr>
            <w:rFonts w:ascii="Cambria Math" w:hAnsi="Cambria Math"/>
          </w:rPr>
          <m:t>±</m:t>
        </m:r>
      </m:oMath>
      <w:r w:rsidR="00815C30">
        <w:t xml:space="preserve"> </w:t>
      </w:r>
      <w:r w:rsidR="002C4BF4">
        <w:rPr>
          <w:lang w:eastAsia="zh-CN"/>
        </w:rPr>
        <w:t>0.12</w:t>
      </w:r>
      <w:r w:rsidR="00815C30">
        <w:rPr>
          <w:lang w:eastAsia="zh-CN"/>
        </w:rPr>
        <w:t xml:space="preserve">, </w:t>
      </w:r>
      <w:r w:rsidR="00815C30" w:rsidRPr="00815C30">
        <w:rPr>
          <w:lang w:eastAsia="zh-CN"/>
        </w:rPr>
        <w:t xml:space="preserve">0.39 </w:t>
      </w:r>
      <m:oMath>
        <m:r>
          <w:rPr>
            <w:rFonts w:ascii="Cambria Math" w:hAnsi="Cambria Math"/>
          </w:rPr>
          <m:t>±</m:t>
        </m:r>
      </m:oMath>
      <w:r w:rsidR="00815C30">
        <w:t xml:space="preserve"> </w:t>
      </w:r>
      <w:r w:rsidR="00815C30" w:rsidRPr="00815C30">
        <w:rPr>
          <w:lang w:eastAsia="zh-CN"/>
        </w:rPr>
        <w:t>0.14)</w:t>
      </w:r>
      <w:r w:rsidR="00815C30">
        <w:rPr>
          <w:lang w:eastAsia="zh-CN"/>
        </w:rPr>
        <w:t xml:space="preserve"> when estimated for survival or </w:t>
      </w:r>
      <w:r w:rsidR="00F9438F" w:rsidRPr="00F9438F">
        <w:rPr>
          <w:i/>
          <w:iCs/>
        </w:rPr>
        <w:t>M</w:t>
      </w:r>
      <w:r w:rsidR="00815C30">
        <w:rPr>
          <w:lang w:eastAsia="zh-CN"/>
        </w:rPr>
        <w:t>, respectively</w:t>
      </w:r>
      <w:r w:rsidR="002C4BF4">
        <w:rPr>
          <w:lang w:eastAsia="zh-CN"/>
        </w:rPr>
        <w:t xml:space="preserve">. </w:t>
      </w:r>
      <w:r w:rsidR="00815C30">
        <w:rPr>
          <w:lang w:eastAsia="zh-CN"/>
        </w:rPr>
        <w:t xml:space="preserve">Models with the 2D AR(1) </w:t>
      </w:r>
      <w:r w:rsidR="00F9438F">
        <w:rPr>
          <w:lang w:eastAsia="zh-CN"/>
        </w:rPr>
        <w:t>smoother</w:t>
      </w:r>
      <w:r w:rsidR="00815C30">
        <w:rPr>
          <w:lang w:eastAsia="zh-CN"/>
        </w:rPr>
        <w:t xml:space="preserve"> on survival </w:t>
      </w:r>
      <w:r w:rsidR="00F9438F">
        <w:rPr>
          <w:lang w:eastAsia="zh-CN"/>
        </w:rPr>
        <w:t xml:space="preserve">or </w:t>
      </w:r>
      <w:r w:rsidR="00F9438F" w:rsidRPr="00F9438F">
        <w:rPr>
          <w:i/>
          <w:iCs/>
        </w:rPr>
        <w:t>M</w:t>
      </w:r>
      <w:r w:rsidR="00F9438F">
        <w:rPr>
          <w:lang w:eastAsia="zh-CN"/>
        </w:rPr>
        <w:t xml:space="preserve"> fitted the data better </w:t>
      </w:r>
      <w:r w:rsidR="00760FB4">
        <w:rPr>
          <w:lang w:eastAsia="zh-CN"/>
        </w:rPr>
        <w:t xml:space="preserve">and </w:t>
      </w:r>
      <w:ins w:id="19" w:author="Haikun Xu" w:date="2020-08-07T16:07:00Z">
        <w:r w:rsidR="00CB2EEF">
          <w:rPr>
            <w:lang w:eastAsia="zh-CN"/>
          </w:rPr>
          <w:t xml:space="preserve">had </w:t>
        </w:r>
      </w:ins>
      <w:r w:rsidR="00760FB4">
        <w:rPr>
          <w:lang w:eastAsia="zh-CN"/>
        </w:rPr>
        <w:t xml:space="preserve">reduced </w:t>
      </w:r>
      <w:del w:id="20" w:author="Haikun Xu" w:date="2020-08-07T16:07:00Z">
        <w:r w:rsidR="00760FB4" w:rsidDel="00CB2EEF">
          <w:rPr>
            <w:lang w:eastAsia="zh-CN"/>
          </w:rPr>
          <w:delText xml:space="preserve">the </w:delText>
        </w:r>
      </w:del>
      <w:r w:rsidR="00760FB4">
        <w:rPr>
          <w:lang w:eastAsia="zh-CN"/>
        </w:rPr>
        <w:t xml:space="preserve">retrospective pattern (lower AIC and Mohn’s </w:t>
      </w:r>
      <m:oMath>
        <m:r>
          <w:rPr>
            <w:rFonts w:ascii="Cambria Math" w:hAnsi="Cambria Math"/>
            <w:lang w:eastAsia="zh-CN"/>
          </w:rPr>
          <m:t>ρ</m:t>
        </m:r>
      </m:oMath>
      <w:r w:rsidR="00760FB4">
        <w:rPr>
          <w:lang w:eastAsia="zh-CN"/>
        </w:rPr>
        <w:t>)</w:t>
      </w:r>
      <w:r w:rsidR="00F9438F">
        <w:rPr>
          <w:lang w:eastAsia="zh-CN"/>
        </w:rPr>
        <w:t>. T</w:t>
      </w:r>
      <w:r w:rsidR="00815C30">
        <w:rPr>
          <w:lang w:eastAsia="zh-CN"/>
        </w:rPr>
        <w:t xml:space="preserve">he </w:t>
      </w:r>
      <w:r w:rsidR="00071210">
        <w:rPr>
          <w:lang w:eastAsia="zh-CN"/>
        </w:rPr>
        <w:t xml:space="preserve">lowest Mohn’s </w:t>
      </w:r>
      <m:oMath>
        <m:r>
          <w:rPr>
            <w:rFonts w:ascii="Cambria Math" w:hAnsi="Cambria Math"/>
            <w:lang w:eastAsia="zh-CN"/>
          </w:rPr>
          <m:t>ρ</m:t>
        </m:r>
      </m:oMath>
      <w:r w:rsidR="00815C30">
        <w:rPr>
          <w:lang w:eastAsia="zh-CN"/>
        </w:rPr>
        <w:t xml:space="preserve"> was achieved by </w:t>
      </w:r>
      <w:r w:rsidR="00F9438F">
        <w:rPr>
          <w:lang w:eastAsia="zh-CN"/>
        </w:rPr>
        <w:t xml:space="preserve">simultaneously </w:t>
      </w:r>
      <w:r w:rsidR="00815C30">
        <w:rPr>
          <w:lang w:eastAsia="zh-CN"/>
        </w:rPr>
        <w:t>including</w:t>
      </w:r>
      <w:r w:rsidR="00F9438F">
        <w:rPr>
          <w:lang w:eastAsia="zh-CN"/>
        </w:rPr>
        <w:t xml:space="preserve"> 2D AR(1) </w:t>
      </w:r>
      <w:r w:rsidR="00F9438F" w:rsidRPr="00F9438F">
        <w:rPr>
          <w:i/>
          <w:iCs/>
        </w:rPr>
        <w:t>M</w:t>
      </w:r>
      <w:r w:rsidR="00F9438F">
        <w:rPr>
          <w:lang w:eastAsia="zh-CN"/>
        </w:rPr>
        <w:t xml:space="preserve"> deviations and </w:t>
      </w:r>
      <w:r w:rsidR="00815C30">
        <w:rPr>
          <w:lang w:eastAsia="zh-CN"/>
        </w:rPr>
        <w:t xml:space="preserve">independent </w:t>
      </w:r>
      <w:r w:rsidR="00F9438F">
        <w:rPr>
          <w:lang w:eastAsia="zh-CN"/>
        </w:rPr>
        <w:t>survival deviations. Including an environmental effect on recruitment further</w:t>
      </w:r>
      <w:del w:id="21" w:author="Brian Stock" w:date="2020-08-31T18:35:00Z">
        <w:r w:rsidR="00F9438F" w:rsidDel="00294DFF">
          <w:rPr>
            <w:lang w:eastAsia="zh-CN"/>
          </w:rPr>
          <w:delText xml:space="preserve"> </w:delText>
        </w:r>
      </w:del>
      <w:del w:id="22" w:author="Brian Stock" w:date="2020-08-31T14:32:00Z">
        <w:r w:rsidR="00F9438F" w:rsidDel="00557607">
          <w:rPr>
            <w:lang w:eastAsia="zh-CN"/>
          </w:rPr>
          <w:delText xml:space="preserve">improved the retrospective pattern </w:delText>
        </w:r>
      </w:del>
      <w:ins w:id="23" w:author="Brian Stock" w:date="2020-08-31T14:32:00Z">
        <w:r w:rsidR="00557607">
          <w:rPr>
            <w:lang w:eastAsia="zh-CN"/>
          </w:rPr>
          <w:t xml:space="preserve"> reduced Mohn’s </w:t>
        </w:r>
        <m:oMath>
          <m:r>
            <w:rPr>
              <w:rFonts w:ascii="Cambria Math" w:hAnsi="Cambria Math"/>
              <w:lang w:eastAsia="zh-CN"/>
            </w:rPr>
            <m:t>ρ</m:t>
          </m:r>
        </m:oMath>
      </w:ins>
      <w:ins w:id="24" w:author="Brian Stock" w:date="2020-08-31T18:24:00Z">
        <w:r w:rsidR="0082218A">
          <w:rPr>
            <w:lang w:eastAsia="zh-CN"/>
          </w:rPr>
          <w:t xml:space="preserve"> for recruitment but </w:t>
        </w:r>
        <w:r w:rsidR="0082218A">
          <w:t xml:space="preserve">did not </w:t>
        </w:r>
      </w:ins>
      <w:ins w:id="25" w:author="Brian Stock" w:date="2020-08-31T18:26:00Z">
        <w:r w:rsidR="00294DFF">
          <w:t xml:space="preserve">affect </w:t>
        </w:r>
      </w:ins>
      <w:ins w:id="26" w:author="Brian Stock" w:date="2020-08-31T18:25:00Z">
        <w:r w:rsidR="0082218A">
          <w:t xml:space="preserve">Mohn’s </w:t>
        </w:r>
      </w:ins>
      <m:oMath>
        <m:r>
          <w:ins w:id="27" w:author="Brian Stock" w:date="2020-08-31T18:26:00Z">
            <w:rPr>
              <w:rFonts w:ascii="Cambria Math" w:hAnsi="Cambria Math"/>
              <w:lang w:eastAsia="zh-CN"/>
            </w:rPr>
            <m:t>ρ</m:t>
          </w:ins>
        </m:r>
      </m:oMath>
      <w:ins w:id="28" w:author="Brian Stock" w:date="2020-08-31T18:24:00Z">
        <w:r w:rsidR="0082218A">
          <w:t xml:space="preserve"> </w:t>
        </w:r>
      </w:ins>
      <w:ins w:id="29" w:author="Brian Stock" w:date="2020-08-31T18:26:00Z">
        <w:r w:rsidR="0082218A">
          <w:t xml:space="preserve">for </w:t>
        </w:r>
      </w:ins>
      <w:ins w:id="30" w:author="Brian Stock" w:date="2020-08-31T18:27:00Z">
        <w:r w:rsidR="00294DFF">
          <w:t xml:space="preserve">spawning stock biomass (SSB) or </w:t>
        </w:r>
        <w:r w:rsidR="00294DFF" w:rsidRPr="00294DFF">
          <w:rPr>
            <w:i/>
            <w:iCs/>
            <w:rPrChange w:id="31" w:author="Brian Stock" w:date="2020-08-31T18:27:00Z">
              <w:rPr/>
            </w:rPrChange>
          </w:rPr>
          <w:t>F</w:t>
        </w:r>
      </w:ins>
      <w:del w:id="32" w:author="Brian Stock" w:date="2020-08-31T18:25:00Z">
        <w:r w:rsidR="00F9438F" w:rsidDel="0082218A">
          <w:rPr>
            <w:lang w:eastAsia="zh-CN"/>
          </w:rPr>
          <w:delText>but to a lesser degree</w:delText>
        </w:r>
      </w:del>
      <w:r w:rsidR="00F9438F">
        <w:rPr>
          <w:lang w:eastAsia="zh-CN"/>
        </w:rPr>
        <w:t xml:space="preserve">. </w:t>
      </w:r>
      <w:ins w:id="33" w:author="Brian Stock" w:date="2020-08-31T18:30:00Z">
        <w:r w:rsidR="00294DFF">
          <w:rPr>
            <w:lang w:eastAsia="zh-CN"/>
          </w:rPr>
          <w:t>T</w:t>
        </w:r>
      </w:ins>
      <w:del w:id="34" w:author="Brian Stock" w:date="2020-08-31T18:28:00Z">
        <w:r w:rsidR="00760FB4" w:rsidDel="00294DFF">
          <w:rPr>
            <w:lang w:eastAsia="zh-CN"/>
          </w:rPr>
          <w:delText>Lastly</w:delText>
        </w:r>
        <w:r w:rsidR="00F9438F" w:rsidDel="00294DFF">
          <w:rPr>
            <w:lang w:eastAsia="zh-CN"/>
          </w:rPr>
          <w:delText xml:space="preserve">, </w:delText>
        </w:r>
        <w:r w:rsidR="00D8012E" w:rsidDel="00294DFF">
          <w:delText>t</w:delText>
        </w:r>
      </w:del>
      <w:r w:rsidR="00D8012E">
        <w:t>he</w:t>
      </w:r>
      <w:r w:rsidR="007F62AA">
        <w:t xml:space="preserve"> </w:t>
      </w:r>
      <w:r w:rsidR="00F9438F">
        <w:t xml:space="preserve">2D AR(1) smoother </w:t>
      </w:r>
      <w:r w:rsidR="00A41F2A">
        <w:t>altered</w:t>
      </w:r>
      <w:r w:rsidR="00EC722C">
        <w:t xml:space="preserve"> estimates of </w:t>
      </w:r>
      <w:del w:id="35" w:author="Brian Stock" w:date="2020-08-31T18:27:00Z">
        <w:r w:rsidR="00EC722C" w:rsidDel="00294DFF">
          <w:delText xml:space="preserve">spawning </w:delText>
        </w:r>
        <w:r w:rsidR="00760FB4" w:rsidDel="00294DFF">
          <w:delText xml:space="preserve">stock </w:delText>
        </w:r>
        <w:r w:rsidR="00EC722C" w:rsidDel="00294DFF">
          <w:delText>biomass</w:delText>
        </w:r>
        <w:r w:rsidR="00760FB4" w:rsidDel="00294DFF">
          <w:delText xml:space="preserve"> (</w:delText>
        </w:r>
      </w:del>
      <w:r w:rsidR="00760FB4">
        <w:t>SSB</w:t>
      </w:r>
      <w:del w:id="36" w:author="Brian Stock" w:date="2020-08-31T18:27:00Z">
        <w:r w:rsidR="00760FB4" w:rsidDel="00294DFF">
          <w:delText>)</w:delText>
        </w:r>
      </w:del>
      <w:r w:rsidR="00A41F2A">
        <w:t xml:space="preserve"> and </w:t>
      </w:r>
      <w:del w:id="37" w:author="Brian Stock" w:date="2020-08-31T18:27:00Z">
        <w:r w:rsidR="00A41F2A" w:rsidDel="00294DFF">
          <w:delText>fishing mortality</w:delText>
        </w:r>
        <w:r w:rsidR="00A721A7" w:rsidDel="00294DFF">
          <w:delText xml:space="preserve"> </w:delText>
        </w:r>
      </w:del>
      <w:ins w:id="38" w:author="Brian Stock" w:date="2020-08-31T14:42:00Z">
        <w:r w:rsidR="001C5913" w:rsidRPr="001C5913">
          <w:rPr>
            <w:i/>
            <w:iCs/>
            <w:rPrChange w:id="39" w:author="Brian Stock" w:date="2020-08-31T14:42:00Z">
              <w:rPr/>
            </w:rPrChange>
          </w:rPr>
          <w:t>F</w:t>
        </w:r>
      </w:ins>
      <w:ins w:id="40" w:author="Brian Stock" w:date="2020-08-31T18:27:00Z">
        <w:r w:rsidR="00294DFF">
          <w:t xml:space="preserve"> </w:t>
        </w:r>
      </w:ins>
      <w:r w:rsidR="007F62AA">
        <w:t xml:space="preserve">by </w:t>
      </w:r>
      <w:r w:rsidR="007A261A">
        <w:t>10-</w:t>
      </w:r>
      <w:r w:rsidR="00F9438F">
        <w:t>15%</w:t>
      </w:r>
      <w:ins w:id="41" w:author="Brian Stock" w:date="2020-08-31T18:30:00Z">
        <w:r w:rsidR="00294DFF">
          <w:t xml:space="preserve"> in model years</w:t>
        </w:r>
      </w:ins>
      <w:ins w:id="42" w:author="Brian Stock" w:date="2020-08-31T18:28:00Z">
        <w:r w:rsidR="00294DFF">
          <w:t xml:space="preserve">, </w:t>
        </w:r>
      </w:ins>
      <w:ins w:id="43" w:author="Brian Stock" w:date="2020-08-31T18:29:00Z">
        <w:r w:rsidR="00294DFF">
          <w:t>whereas</w:t>
        </w:r>
      </w:ins>
      <w:ins w:id="44" w:author="Brian Stock" w:date="2020-08-31T18:28:00Z">
        <w:r w:rsidR="00294DFF">
          <w:t xml:space="preserve"> </w:t>
        </w:r>
      </w:ins>
      <w:ins w:id="45" w:author="Brian Stock" w:date="2020-08-31T18:29:00Z">
        <w:r w:rsidR="00294DFF">
          <w:t xml:space="preserve">SSB changed by 30% </w:t>
        </w:r>
      </w:ins>
      <w:ins w:id="46" w:author="Brian Stock" w:date="2020-08-31T18:28:00Z">
        <w:r w:rsidR="00294DFF">
          <w:t>i</w:t>
        </w:r>
      </w:ins>
      <w:ins w:id="47" w:author="Brian Stock" w:date="2020-08-31T14:40:00Z">
        <w:r w:rsidR="001C5913">
          <w:t xml:space="preserve">n short-term projections with </w:t>
        </w:r>
        <w:r w:rsidR="001C5913" w:rsidRPr="001C5913">
          <w:rPr>
            <w:i/>
            <w:iCs/>
            <w:rPrChange w:id="48" w:author="Brian Stock" w:date="2020-08-31T14:42:00Z">
              <w:rPr/>
            </w:rPrChange>
          </w:rPr>
          <w:t>F</w:t>
        </w:r>
      </w:ins>
      <w:r w:rsidR="007A261A">
        <w:t xml:space="preserve"> = 0</w:t>
      </w:r>
      <w:del w:id="49" w:author="Brian Stock" w:date="2020-08-31T14:36:00Z">
        <w:r w:rsidR="00F9438F" w:rsidDel="0058627B">
          <w:delText xml:space="preserve"> </w:delText>
        </w:r>
      </w:del>
      <w:del w:id="50" w:author="Brian Stock" w:date="2020-08-31T14:35:00Z">
        <w:r w:rsidR="00F9438F" w:rsidDel="0058627B">
          <w:delText>in model years</w:delText>
        </w:r>
      </w:del>
      <w:del w:id="51" w:author="Brian Stock" w:date="2020-08-31T14:40:00Z">
        <w:r w:rsidR="00F9438F" w:rsidDel="001C5913">
          <w:delText xml:space="preserve"> and </w:delText>
        </w:r>
      </w:del>
      <w:del w:id="52" w:author="Brian Stock" w:date="2020-08-31T18:29:00Z">
        <w:r w:rsidR="00F9438F" w:rsidDel="00294DFF">
          <w:delText>30%</w:delText>
        </w:r>
      </w:del>
      <w:del w:id="53" w:author="Brian Stock" w:date="2020-08-31T14:40:00Z">
        <w:r w:rsidR="00F9438F" w:rsidDel="001C5913">
          <w:delText xml:space="preserve"> in short-term projection years</w:delText>
        </w:r>
      </w:del>
      <w:del w:id="54" w:author="Brian Stock" w:date="2020-08-31T18:29:00Z">
        <w:r w:rsidR="00F9438F" w:rsidDel="00294DFF">
          <w:delText xml:space="preserve">. </w:delText>
        </w:r>
      </w:del>
      <w:ins w:id="55" w:author="Brian Stock" w:date="2020-08-31T18:29:00Z">
        <w:r w:rsidR="00294DFF">
          <w:t xml:space="preserve">. </w:t>
        </w:r>
      </w:ins>
      <w:r w:rsidR="00F9438F">
        <w:t xml:space="preserve">We conclude that </w:t>
      </w:r>
      <w:r w:rsidR="00760FB4">
        <w:t xml:space="preserve">incorporating 2D autocorrelated variation in survival, </w:t>
      </w:r>
      <w:r w:rsidR="00760FB4" w:rsidRPr="00760FB4">
        <w:rPr>
          <w:i/>
          <w:iCs/>
        </w:rPr>
        <w:t>M</w:t>
      </w:r>
      <w:r w:rsidR="00760FB4">
        <w:rPr>
          <w:lang w:eastAsia="zh-CN"/>
        </w:rPr>
        <w:t xml:space="preserve">, or both could improve </w:t>
      </w:r>
      <w:r w:rsidR="000824E8">
        <w:rPr>
          <w:lang w:eastAsia="zh-CN"/>
        </w:rPr>
        <w:t xml:space="preserve">the assessment of </w:t>
      </w:r>
      <w:r w:rsidR="00227C1B">
        <w:t xml:space="preserve">Southern </w:t>
      </w:r>
      <w:r w:rsidR="00227C1B">
        <w:rPr>
          <w:rFonts w:hint="eastAsia"/>
          <w:lang w:eastAsia="zh-CN"/>
        </w:rPr>
        <w:t>New</w:t>
      </w:r>
      <w:r w:rsidR="00227C1B">
        <w:rPr>
          <w:lang w:eastAsia="zh-CN"/>
        </w:rPr>
        <w:t xml:space="preserve"> England</w:t>
      </w:r>
      <w:r w:rsidR="00227C1B">
        <w:t xml:space="preserve"> yellowtail flounder </w:t>
      </w:r>
      <w:r w:rsidR="00D24093">
        <w:rPr>
          <w:lang w:eastAsia="zh-CN"/>
        </w:rPr>
        <w:t xml:space="preserve">in terms of </w:t>
      </w:r>
      <w:r w:rsidR="00227C1B">
        <w:rPr>
          <w:lang w:eastAsia="zh-CN"/>
        </w:rPr>
        <w:t>model fit</w:t>
      </w:r>
      <w:r w:rsidR="00AD1C17">
        <w:rPr>
          <w:lang w:eastAsia="zh-CN"/>
        </w:rPr>
        <w:t xml:space="preserve"> and </w:t>
      </w:r>
      <w:ins w:id="56" w:author="Haikun Xu" w:date="2020-08-07T16:09:00Z">
        <w:del w:id="57" w:author="Brian Stock" w:date="2020-08-31T14:44:00Z">
          <w:r w:rsidR="00977ECA" w:rsidDel="001C5913">
            <w:rPr>
              <w:lang w:eastAsia="zh-CN"/>
            </w:rPr>
            <w:delText>t</w:delText>
          </w:r>
        </w:del>
      </w:ins>
      <w:ins w:id="58" w:author="Haikun Xu" w:date="2020-08-07T16:10:00Z">
        <w:del w:id="59" w:author="Brian Stock" w:date="2020-08-31T14:44:00Z">
          <w:r w:rsidR="00977ECA" w:rsidDel="001C5913">
            <w:rPr>
              <w:lang w:eastAsia="zh-CN"/>
            </w:rPr>
            <w:delText xml:space="preserve">he </w:delText>
          </w:r>
        </w:del>
      </w:ins>
      <w:r w:rsidR="00071210">
        <w:rPr>
          <w:lang w:eastAsia="zh-CN"/>
        </w:rPr>
        <w:t>consistency</w:t>
      </w:r>
      <w:del w:id="60" w:author="Haikun Xu" w:date="2020-08-07T16:10:00Z">
        <w:r w:rsidR="003B3D56" w:rsidDel="00977ECA">
          <w:rPr>
            <w:lang w:eastAsia="zh-CN"/>
          </w:rPr>
          <w:delText>reliab</w:delText>
        </w:r>
        <w:r w:rsidR="00760FB4" w:rsidDel="00977ECA">
          <w:rPr>
            <w:lang w:eastAsia="zh-CN"/>
          </w:rPr>
          <w:delText>le prediction</w:delText>
        </w:r>
      </w:del>
      <w:r w:rsidR="00760FB4">
        <w:rPr>
          <w:lang w:eastAsia="zh-CN"/>
        </w:rPr>
        <w:t xml:space="preserve"> of</w:t>
      </w:r>
      <w:r w:rsidR="003B3D56">
        <w:rPr>
          <w:lang w:eastAsia="zh-CN"/>
        </w:rPr>
        <w:t xml:space="preserve"> SSB</w:t>
      </w:r>
      <w:ins w:id="61" w:author="Haikun Xu" w:date="2020-08-07T16:10:00Z">
        <w:r w:rsidR="00977ECA">
          <w:rPr>
            <w:lang w:eastAsia="zh-CN"/>
          </w:rPr>
          <w:t xml:space="preserve"> projection</w:t>
        </w:r>
      </w:ins>
      <w:ins w:id="62" w:author="Brian Stock" w:date="2020-08-31T14:45:00Z">
        <w:r w:rsidR="001C5913">
          <w:rPr>
            <w:lang w:eastAsia="zh-CN"/>
          </w:rPr>
          <w:t>s</w:t>
        </w:r>
      </w:ins>
      <w:r w:rsidR="00760FB4">
        <w:rPr>
          <w:lang w:eastAsia="zh-CN"/>
        </w:rPr>
        <w:t>.</w:t>
      </w:r>
    </w:p>
    <w:p w14:paraId="19ACFD8B" w14:textId="1C9BE3F9" w:rsidR="00004AB7" w:rsidRPr="00EC722C" w:rsidRDefault="005A2DB2" w:rsidP="000B3E5A">
      <w:pPr>
        <w:pStyle w:val="Chapterheading0"/>
        <w:jc w:val="left"/>
      </w:pPr>
      <w:r w:rsidRPr="000B3E5A">
        <w:rPr>
          <w:b/>
          <w:bCs/>
        </w:rPr>
        <w:t>Keywords</w:t>
      </w:r>
      <w:r>
        <w:t xml:space="preserve">: </w:t>
      </w:r>
      <w:r w:rsidR="000B3E5A">
        <w:t xml:space="preserve">state-space model; stock assessment; random effects; </w:t>
      </w:r>
      <w:r w:rsidR="00AE3F5F">
        <w:t>s</w:t>
      </w:r>
      <w:r>
        <w:t xml:space="preserve">urvival; </w:t>
      </w:r>
      <w:r w:rsidR="00760FB4">
        <w:t xml:space="preserve">natural mortality; </w:t>
      </w:r>
      <w:r w:rsidR="00AE3F5F">
        <w:t>a</w:t>
      </w:r>
      <w:r>
        <w:t>utoc</w:t>
      </w:r>
      <w:r w:rsidR="00AE3F5F">
        <w:t>orrelation;</w:t>
      </w:r>
      <w:r w:rsidR="00B864B7">
        <w:t xml:space="preserve"> yellowtail flounder</w:t>
      </w:r>
      <w:r w:rsidR="00EC722C">
        <w:br w:type="page"/>
      </w:r>
    </w:p>
    <w:bookmarkEnd w:id="0"/>
    <w:bookmarkEnd w:id="1"/>
    <w:bookmarkEnd w:id="2"/>
    <w:p w14:paraId="163BED25" w14:textId="428ACAA6" w:rsidR="00625F0B" w:rsidRPr="00625F0B" w:rsidRDefault="002B4973" w:rsidP="001829AC">
      <w:pPr>
        <w:pStyle w:val="Heading1"/>
        <w:numPr>
          <w:ilvl w:val="0"/>
          <w:numId w:val="15"/>
        </w:numPr>
      </w:pPr>
      <w:r w:rsidRPr="00624EFE">
        <w:lastRenderedPageBreak/>
        <w:t>Introduction</w:t>
      </w:r>
    </w:p>
    <w:p w14:paraId="1405621C" w14:textId="61C3B613" w:rsidR="00C64632" w:rsidRPr="009A4919" w:rsidRDefault="00A3140D" w:rsidP="001E6F32">
      <w:pPr>
        <w:pStyle w:val="Chapterheading0"/>
        <w:spacing w:after="0"/>
        <w:jc w:val="left"/>
      </w:pPr>
      <w:r>
        <w:t>Biological</w:t>
      </w:r>
      <w:r w:rsidR="004F4D3C">
        <w:t xml:space="preserve"> processes </w:t>
      </w:r>
      <w:r w:rsidR="008746DB">
        <w:t>of a fish population</w:t>
      </w:r>
      <w:r w:rsidR="00345455" w:rsidRPr="009A4919">
        <w:t xml:space="preserve"> </w:t>
      </w:r>
      <w:r w:rsidR="00322658">
        <w:t>usually</w:t>
      </w:r>
      <w:r>
        <w:t>, if not always,</w:t>
      </w:r>
      <w:r w:rsidR="00322658">
        <w:t xml:space="preserve"> vary over time</w:t>
      </w:r>
      <w:r w:rsidR="00115975">
        <w:t xml:space="preserve"> and age</w:t>
      </w:r>
      <w:r w:rsidR="008746DB">
        <w:t xml:space="preserve">. </w:t>
      </w:r>
      <w:r w:rsidR="00115975">
        <w:rPr>
          <w:lang w:eastAsia="zh-CN"/>
        </w:rPr>
        <w:t>For instance</w:t>
      </w:r>
      <w:r w:rsidR="00115975">
        <w:t>, a process such as</w:t>
      </w:r>
      <w:r w:rsidR="00115975" w:rsidRPr="009A4919">
        <w:t xml:space="preserve"> </w:t>
      </w:r>
      <w:bookmarkStart w:id="63" w:name="OLE_LINK10"/>
      <w:bookmarkStart w:id="64" w:name="OLE_LINK11"/>
      <w:r w:rsidR="00115975" w:rsidRPr="009A4919">
        <w:t>recruitment c</w:t>
      </w:r>
      <w:r w:rsidR="00115975">
        <w:t>an</w:t>
      </w:r>
      <w:r w:rsidR="00115975" w:rsidRPr="009A4919">
        <w:t xml:space="preserve"> be autocorrelated in </w:t>
      </w:r>
      <w:r w:rsidR="00115975">
        <w:t>time</w:t>
      </w:r>
      <w:r w:rsidR="00115975" w:rsidRPr="009A4919">
        <w:t xml:space="preserve"> if </w:t>
      </w:r>
      <w:r w:rsidR="00115975" w:rsidRPr="009A4919">
        <w:rPr>
          <w:lang w:eastAsia="zh-CN"/>
        </w:rPr>
        <w:t>the</w:t>
      </w:r>
      <w:r w:rsidR="00115975" w:rsidRPr="009A4919">
        <w:t xml:space="preserve"> </w:t>
      </w:r>
      <w:r w:rsidR="00115975" w:rsidRPr="009A4919">
        <w:rPr>
          <w:lang w:eastAsia="zh-CN"/>
        </w:rPr>
        <w:t xml:space="preserve">environmental or ecological process </w:t>
      </w:r>
      <w:r w:rsidR="00115975">
        <w:rPr>
          <w:lang w:eastAsia="zh-CN"/>
        </w:rPr>
        <w:t xml:space="preserve">by which </w:t>
      </w:r>
      <w:r w:rsidR="00115975" w:rsidRPr="009A4919">
        <w:rPr>
          <w:lang w:eastAsia="zh-CN"/>
        </w:rPr>
        <w:t xml:space="preserve">it is </w:t>
      </w:r>
      <w:r w:rsidR="00115975" w:rsidRPr="009A4919">
        <w:rPr>
          <w:noProof/>
          <w:lang w:eastAsia="zh-CN"/>
        </w:rPr>
        <w:t>driven</w:t>
      </w:r>
      <w:r w:rsidR="00115975" w:rsidRPr="009A4919">
        <w:rPr>
          <w:lang w:eastAsia="zh-CN"/>
        </w:rPr>
        <w:t xml:space="preserve"> is autocorrelated </w:t>
      </w:r>
      <w:bookmarkEnd w:id="63"/>
      <w:bookmarkEnd w:id="64"/>
      <w:r w:rsidR="00115975">
        <w:rPr>
          <w:lang w:eastAsia="zh-CN"/>
        </w:rPr>
        <w:t xml:space="preserve">in time </w:t>
      </w:r>
      <w:r w:rsidR="00115975" w:rsidRPr="009A4919">
        <w:rPr>
          <w:lang w:eastAsia="zh-CN"/>
        </w:rPr>
        <w:fldChar w:fldCharType="begin"/>
      </w:r>
      <w:r w:rsidR="00115975">
        <w:rPr>
          <w:lang w:eastAsia="zh-CN"/>
        </w:rPr>
        <w:instrText xml:space="preserve"> ADDIN EN.CITE &lt;EndNote&gt;&lt;Cite&gt;&lt;Author&gt;Thorson&lt;/Author&gt;&lt;Year&gt;2014&lt;/Year&gt;&lt;RecNum&gt;212&lt;/RecNum&gt;&lt;DisplayText&gt;(Johnson et al. 2016; Thorson et al. 2014)&lt;/DisplayText&gt;&lt;record&gt;&lt;rec-number&gt;212&lt;/rec-number&gt;&lt;foreign-keys&gt;&lt;key app="EN" db-id="sfrdfvtvbdax5de2svmvr9smwwas0vts2999" timestamp="1473187190"&gt;212&lt;/key&gt;&lt;/foreign-keys&gt;&lt;ref-type name="Journal Article"&gt;17&lt;/ref-type&gt;&lt;contributors&gt;&lt;authors&gt;&lt;author&gt;Thorson, James T&lt;/author&gt;&lt;author&gt;Jensen, Olaf P&lt;/author&gt;&lt;author&gt;Zipkin, Elise F&lt;/author&gt;&lt;/authors&gt;&lt;/contributors&gt;&lt;titles&gt;&lt;title&gt;How variable is recruitment for exploited marine fishes? A hierarchical model for testing life history theory&lt;/title&gt;&lt;secondary-title&gt;Canadian Journal of Fisheries and Aquatic Sciences&lt;/secondary-title&gt;&lt;/titles&gt;&lt;periodical&gt;&lt;full-title&gt;Canadian Journal of Fisheries and Aquatic Sciences&lt;/full-title&gt;&lt;/periodical&gt;&lt;pages&gt;973-983&lt;/pages&gt;&lt;volume&gt;71&lt;/volume&gt;&lt;number&gt;7&lt;/number&gt;&lt;dates&gt;&lt;year&gt;2014&lt;/year&gt;&lt;/dates&gt;&lt;isbn&gt;0706-652X&lt;/isbn&gt;&lt;urls&gt;&lt;/urls&gt;&lt;/record&gt;&lt;/Cite&gt;&lt;Cite&gt;&lt;Author&gt;Johnson&lt;/Author&gt;&lt;Year&gt;2016&lt;/Year&gt;&lt;RecNum&gt;213&lt;/RecNum&gt;&lt;record&gt;&lt;rec-number&gt;213&lt;/rec-number&gt;&lt;foreign-keys&gt;&lt;key app="EN" db-id="sfrdfvtvbdax5de2svmvr9smwwas0vts2999" timestamp="1473302056"&gt;213&lt;/key&gt;&lt;/foreign-keys&gt;&lt;ref-type name="Journal Article"&gt;17&lt;/ref-type&gt;&lt;contributors&gt;&lt;authors&gt;&lt;author&gt;Johnson, Kelli F&lt;/author&gt;&lt;author&gt;Councill, Elizabeth&lt;/author&gt;&lt;author&gt;Thorson, James T&lt;/author&gt;&lt;author&gt;Brooks, Elizabeth&lt;/author&gt;&lt;author&gt;Methot, Richard D&lt;/author&gt;&lt;author&gt;Punt, André E&lt;/author&gt;&lt;/authors&gt;&lt;/contributors&gt;&lt;titles&gt;&lt;title&gt;Can autocorrelated recruitment be estimated using integrated assessment models and how does it affect population forecasts?&lt;/title&gt;&lt;secondary-title&gt;Fisheries Research&lt;/secondary-title&gt;&lt;/titles&gt;&lt;periodical&gt;&lt;full-title&gt;Fisheries Research&lt;/full-title&gt;&lt;/periodical&gt;&lt;pages&gt;222-232&lt;/pages&gt;&lt;volume&gt;183&lt;/volume&gt;&lt;dates&gt;&lt;year&gt;2016&lt;/year&gt;&lt;/dates&gt;&lt;isbn&gt;0165-7836&lt;/isbn&gt;&lt;urls&gt;&lt;/urls&gt;&lt;/record&gt;&lt;/Cite&gt;&lt;/EndNote&gt;</w:instrText>
      </w:r>
      <w:r w:rsidR="00115975" w:rsidRPr="009A4919">
        <w:rPr>
          <w:lang w:eastAsia="zh-CN"/>
        </w:rPr>
        <w:fldChar w:fldCharType="separate"/>
      </w:r>
      <w:r w:rsidR="00115975">
        <w:rPr>
          <w:noProof/>
          <w:lang w:eastAsia="zh-CN"/>
        </w:rPr>
        <w:t>(Johnson et al. 2016; Thorson et al. 2014)</w:t>
      </w:r>
      <w:r w:rsidR="00115975" w:rsidRPr="009A4919">
        <w:rPr>
          <w:lang w:eastAsia="zh-CN"/>
        </w:rPr>
        <w:fldChar w:fldCharType="end"/>
      </w:r>
      <w:r w:rsidR="00115975" w:rsidRPr="009A4919">
        <w:t xml:space="preserve">. </w:t>
      </w:r>
      <w:r w:rsidR="00115975" w:rsidRPr="009A4919">
        <w:fldChar w:fldCharType="begin"/>
      </w:r>
      <w:r w:rsidR="00115975">
        <w:instrText xml:space="preserve"> ADDIN EN.CITE &lt;EndNote&gt;&lt;Cite AuthorYear="1"&gt;&lt;Author&gt;Johnson&lt;/Author&gt;&lt;Year&gt;2016&lt;/Year&gt;&lt;RecNum&gt;213&lt;/RecNum&gt;&lt;DisplayText&gt;Johnson et al. (2016)&lt;/DisplayText&gt;&lt;record&gt;&lt;rec-number&gt;213&lt;/rec-number&gt;&lt;foreign-keys&gt;&lt;key app="EN" db-id="sfrdfvtvbdax5de2svmvr9smwwas0vts2999" timestamp="1473302056"&gt;213&lt;/key&gt;&lt;/foreign-keys&gt;&lt;ref-type name="Journal Article"&gt;17&lt;/ref-type&gt;&lt;contributors&gt;&lt;authors&gt;&lt;author&gt;Johnson, Kelli F&lt;/author&gt;&lt;author&gt;Councill, Elizabeth&lt;/author&gt;&lt;author&gt;Thorson, James T&lt;/author&gt;&lt;author&gt;Brooks, Elizabeth&lt;/author&gt;&lt;author&gt;Methot, Richard D&lt;/author&gt;&lt;author&gt;Punt, André E&lt;/author&gt;&lt;/authors&gt;&lt;/contributors&gt;&lt;titles&gt;&lt;title&gt;Can autocorrelated recruitment be estimated using integrated assessment models and how does it affect population forecasts?&lt;/title&gt;&lt;secondary-title&gt;Fisheries Research&lt;/secondary-title&gt;&lt;/titles&gt;&lt;periodical&gt;&lt;full-title&gt;Fisheries Research&lt;/full-title&gt;&lt;/periodical&gt;&lt;pages&gt;222-232&lt;/pages&gt;&lt;volume&gt;183&lt;/volume&gt;&lt;dates&gt;&lt;year&gt;2016&lt;/year&gt;&lt;/dates&gt;&lt;isbn&gt;0165-7836&lt;/isbn&gt;&lt;urls&gt;&lt;/urls&gt;&lt;/record&gt;&lt;/Cite&gt;&lt;/EndNote&gt;</w:instrText>
      </w:r>
      <w:r w:rsidR="00115975" w:rsidRPr="009A4919">
        <w:fldChar w:fldCharType="separate"/>
      </w:r>
      <w:r w:rsidR="00115975">
        <w:rPr>
          <w:noProof/>
        </w:rPr>
        <w:t>Johnson et al. (2016)</w:t>
      </w:r>
      <w:r w:rsidR="00115975" w:rsidRPr="009A4919">
        <w:fldChar w:fldCharType="end"/>
      </w:r>
      <w:r w:rsidR="00115975" w:rsidRPr="009A4919">
        <w:t xml:space="preserve"> </w:t>
      </w:r>
      <w:r w:rsidR="00115975">
        <w:t>found</w:t>
      </w:r>
      <w:r w:rsidR="00115975" w:rsidRPr="009A4919">
        <w:t xml:space="preserve"> that in cases where recruitment is high</w:t>
      </w:r>
      <w:r w:rsidR="00115975">
        <w:t>ly autocorrelated</w:t>
      </w:r>
      <w:r w:rsidR="00115975" w:rsidRPr="009A4919">
        <w:t>, ignoring this autocorrelation</w:t>
      </w:r>
      <w:r w:rsidR="00115975">
        <w:t xml:space="preserve"> in stock assessment models</w:t>
      </w:r>
      <w:r w:rsidR="00115975" w:rsidRPr="009A4919">
        <w:t xml:space="preserve"> </w:t>
      </w:r>
      <w:r w:rsidR="00115975">
        <w:t xml:space="preserve">can </w:t>
      </w:r>
      <w:r w:rsidR="00115975" w:rsidRPr="009A4919">
        <w:t xml:space="preserve">lead to large biases </w:t>
      </w:r>
      <w:r w:rsidR="00115975">
        <w:t xml:space="preserve">in model predictions as well as </w:t>
      </w:r>
      <w:r w:rsidR="00115975" w:rsidRPr="009A4919">
        <w:t xml:space="preserve">the associated uncertainty </w:t>
      </w:r>
      <w:r w:rsidR="00115975" w:rsidRPr="009A4919">
        <w:rPr>
          <w:lang w:eastAsia="zh-CN"/>
        </w:rPr>
        <w:t>interval</w:t>
      </w:r>
      <w:r w:rsidR="00115975" w:rsidRPr="009A4919">
        <w:t xml:space="preserve">s. </w:t>
      </w:r>
      <w:r w:rsidR="000C6C06">
        <w:t>P</w:t>
      </w:r>
      <w:del w:id="65" w:author="Brian Stock" w:date="2020-08-31T15:03:00Z">
        <w:r w:rsidR="000C6C06" w:rsidDel="001B3A9C">
          <w:delText>opul</w:delText>
        </w:r>
      </w:del>
      <w:del w:id="66" w:author="Brian Stock" w:date="2020-08-31T15:04:00Z">
        <w:r w:rsidR="000C6C06" w:rsidDel="001B3A9C">
          <w:delText>ation p</w:delText>
        </w:r>
      </w:del>
      <w:r w:rsidR="000C6C06">
        <w:t>rocesses</w:t>
      </w:r>
      <w:del w:id="67" w:author="Brian Stock" w:date="2020-08-31T15:04:00Z">
        <w:r w:rsidR="000C6C06" w:rsidDel="001B3A9C">
          <w:delText>,</w:delText>
        </w:r>
      </w:del>
      <w:r w:rsidR="000C6C06">
        <w:t xml:space="preserve"> such as s</w:t>
      </w:r>
      <w:r w:rsidR="000C6C06" w:rsidRPr="009A4919">
        <w:t>electivity</w:t>
      </w:r>
      <w:del w:id="68" w:author="Brian Stock" w:date="2020-08-31T15:04:00Z">
        <w:r w:rsidR="000C6C06" w:rsidRPr="009A4919" w:rsidDel="001B3A9C">
          <w:delText>,</w:delText>
        </w:r>
      </w:del>
      <w:r w:rsidR="000C6C06" w:rsidRPr="009A4919">
        <w:t xml:space="preserve"> can </w:t>
      </w:r>
      <w:r w:rsidR="000C6C06">
        <w:t xml:space="preserve">also </w:t>
      </w:r>
      <w:r w:rsidR="000C6C06" w:rsidRPr="009A4919">
        <w:t xml:space="preserve">be autocorrelated </w:t>
      </w:r>
      <w:r w:rsidR="000C6C06">
        <w:t>among ages</w:t>
      </w:r>
      <w:r w:rsidR="000C6C06" w:rsidRPr="009A4919">
        <w:t xml:space="preserve"> because adjacent age classes </w:t>
      </w:r>
      <w:r w:rsidR="000C6C06">
        <w:t xml:space="preserve">are often more </w:t>
      </w:r>
      <w:r w:rsidR="000C6C06" w:rsidRPr="009A4919">
        <w:t>similar</w:t>
      </w:r>
      <w:r w:rsidR="000C6C06" w:rsidRPr="009F583C">
        <w:t xml:space="preserve"> </w:t>
      </w:r>
      <w:r w:rsidR="000C6C06">
        <w:t xml:space="preserve">in </w:t>
      </w:r>
      <w:r w:rsidR="000C6C06" w:rsidRPr="009A4919">
        <w:t>size</w:t>
      </w:r>
      <w:r w:rsidR="000C6C06">
        <w:t>,</w:t>
      </w:r>
      <w:r w:rsidR="000C6C06" w:rsidRPr="009A4919">
        <w:t xml:space="preserve"> physiology</w:t>
      </w:r>
      <w:r w:rsidR="000C6C06">
        <w:t>, behavior, etc</w:t>
      </w:r>
      <w:r w:rsidR="000C6C06" w:rsidRPr="009A4919">
        <w:t>.</w:t>
      </w:r>
      <w:r w:rsidR="000C6C06">
        <w:t xml:space="preserve"> than disparate age classes </w:t>
      </w:r>
      <w:r w:rsidR="000C6C06" w:rsidRPr="009A4919">
        <w:fldChar w:fldCharType="begin"/>
      </w:r>
      <w:r w:rsidR="000C6C06">
        <w:instrText xml:space="preserve"> ADDIN EN.CITE &lt;EndNote&gt;&lt;Cite&gt;&lt;Author&gt;Nielsen&lt;/Author&gt;&lt;Year&gt;2014&lt;/Year&gt;&lt;RecNum&gt;135&lt;/RecNum&gt;&lt;DisplayText&gt;(Nielsen and Berg 2014)&lt;/DisplayText&gt;&lt;record&gt;&lt;rec-number&gt;135&lt;/rec-number&gt;&lt;foreign-keys&gt;&lt;key app="EN" db-id="sfrdfvtvbdax5de2svmvr9smwwas0vts2999" timestamp="1432927654"&gt;135&lt;/key&gt;&lt;/foreign-keys&gt;&lt;ref-type name="Journal Article"&gt;17&lt;/ref-type&gt;&lt;contributors&gt;&lt;authors&gt;&lt;author&gt;Nielsen, Anders&lt;/author&gt;&lt;author&gt;Berg, Casper W&lt;/author&gt;&lt;/authors&gt;&lt;/contributors&gt;&lt;titles&gt;&lt;title&gt;Estimation of time-varying selectivity in stock assessments using state-space models&lt;/title&gt;&lt;secondary-title&gt;Fisheries Research&lt;/secondary-title&gt;&lt;/titles&gt;&lt;periodical&gt;&lt;full-title&gt;Fisheries Research&lt;/full-title&gt;&lt;/periodical&gt;&lt;pages&gt;96-101&lt;/pages&gt;&lt;volume&gt;158&lt;/volume&gt;&lt;dates&gt;&lt;year&gt;2014&lt;/year&gt;&lt;/dates&gt;&lt;isbn&gt;0165-7836&lt;/isbn&gt;&lt;urls&gt;&lt;/urls&gt;&lt;/record&gt;&lt;/Cite&gt;&lt;/EndNote&gt;</w:instrText>
      </w:r>
      <w:r w:rsidR="000C6C06" w:rsidRPr="009A4919">
        <w:fldChar w:fldCharType="separate"/>
      </w:r>
      <w:r w:rsidR="000C6C06">
        <w:rPr>
          <w:noProof/>
        </w:rPr>
        <w:t>(Nielsen and Berg 2014; Berg and Nielsen 2016)</w:t>
      </w:r>
      <w:r w:rsidR="000C6C06" w:rsidRPr="009A4919">
        <w:fldChar w:fldCharType="end"/>
      </w:r>
      <w:r w:rsidR="000C6C06">
        <w:t xml:space="preserve">. </w:t>
      </w:r>
      <w:r w:rsidR="009F583C">
        <w:t xml:space="preserve">When </w:t>
      </w:r>
      <w:r w:rsidR="000C6C06">
        <w:t xml:space="preserve">variations in </w:t>
      </w:r>
      <w:r w:rsidR="00915D66">
        <w:t xml:space="preserve">selectivity </w:t>
      </w:r>
      <w:r w:rsidR="00AB4F11">
        <w:t>are</w:t>
      </w:r>
      <w:r w:rsidR="00915D66">
        <w:t xml:space="preserve"> auto</w:t>
      </w:r>
      <w:r w:rsidR="00915D66" w:rsidRPr="009A4919">
        <w:t>correlat</w:t>
      </w:r>
      <w:r w:rsidR="00915D66">
        <w:t>ed among ages</w:t>
      </w:r>
      <w:r w:rsidR="00911727" w:rsidRPr="009A4919">
        <w:t>, model</w:t>
      </w:r>
      <w:r w:rsidR="000C6C06">
        <w:t xml:space="preserve">s that estimate </w:t>
      </w:r>
      <w:r w:rsidR="009F583C">
        <w:t xml:space="preserve">this autocorrelation </w:t>
      </w:r>
      <w:r w:rsidR="000C6C06">
        <w:t xml:space="preserve">have been </w:t>
      </w:r>
      <w:r w:rsidR="00911727" w:rsidRPr="009A4919">
        <w:t xml:space="preserve">shown to </w:t>
      </w:r>
      <w:r w:rsidR="00AB4F11">
        <w:t>fit data better</w:t>
      </w:r>
      <w:r w:rsidR="00911727" w:rsidRPr="009A4919">
        <w:t xml:space="preserve"> </w:t>
      </w:r>
      <w:r w:rsidR="000C6C06">
        <w:t xml:space="preserve">than models that </w:t>
      </w:r>
      <w:r w:rsidR="00915D66">
        <w:t>assum</w:t>
      </w:r>
      <w:r w:rsidR="000C6C06">
        <w:t>e</w:t>
      </w:r>
      <w:r w:rsidR="00AB4F11">
        <w:t xml:space="preserve"> </w:t>
      </w:r>
      <w:r w:rsidR="00915D66">
        <w:t>independent selectivity</w:t>
      </w:r>
      <w:r w:rsidR="00C35FF2">
        <w:t xml:space="preserve"> </w:t>
      </w:r>
      <w:r w:rsidR="00AB4F11">
        <w:t xml:space="preserve">variations </w:t>
      </w:r>
      <w:r w:rsidR="00450312">
        <w:fldChar w:fldCharType="begin"/>
      </w:r>
      <w:r w:rsidR="008B06BB">
        <w:instrText xml:space="preserve"> ADDIN EN.CITE &lt;EndNote&gt;&lt;Cite&gt;&lt;Author&gt;Nielsen&lt;/Author&gt;&lt;Year&gt;2014&lt;/Year&gt;&lt;RecNum&gt;135&lt;/RecNum&gt;&lt;DisplayText&gt;(Nielsen and Berg 2014)&lt;/DisplayText&gt;&lt;record&gt;&lt;rec-number&gt;135&lt;/rec-number&gt;&lt;foreign-keys&gt;&lt;key app="EN" db-id="sfrdfvtvbdax5de2svmvr9smwwas0vts2999" timestamp="1432927654"&gt;135&lt;/key&gt;&lt;/foreign-keys&gt;&lt;ref-type name="Journal Article"&gt;17&lt;/ref-type&gt;&lt;contributors&gt;&lt;authors&gt;&lt;author&gt;Nielsen, Anders&lt;/author&gt;&lt;author&gt;Berg, Casper W&lt;/author&gt;&lt;/authors&gt;&lt;/contributors&gt;&lt;titles&gt;&lt;title&gt;Estimation of time-varying selectivity in stock assessments using state-space models&lt;/title&gt;&lt;secondary-title&gt;Fisheries Research&lt;/secondary-title&gt;&lt;/titles&gt;&lt;periodical&gt;&lt;full-title&gt;Fisheries Research&lt;/full-title&gt;&lt;/periodical&gt;&lt;pages&gt;96-101&lt;/pages&gt;&lt;volume&gt;158&lt;/volume&gt;&lt;dates&gt;&lt;year&gt;2014&lt;/year&gt;&lt;/dates&gt;&lt;isbn&gt;0165-7836&lt;/isbn&gt;&lt;urls&gt;&lt;/urls&gt;&lt;/record&gt;&lt;/Cite&gt;&lt;/EndNote&gt;</w:instrText>
      </w:r>
      <w:r w:rsidR="00450312">
        <w:fldChar w:fldCharType="separate"/>
      </w:r>
      <w:r w:rsidR="008B06BB">
        <w:rPr>
          <w:noProof/>
        </w:rPr>
        <w:t>(Nielsen and Berg 2014</w:t>
      </w:r>
      <w:ins w:id="69" w:author="Brian Stock" w:date="2020-08-31T15:24:00Z">
        <w:r w:rsidR="00A95D46">
          <w:rPr>
            <w:noProof/>
          </w:rPr>
          <w:t>; Xu et al. 2019</w:t>
        </w:r>
      </w:ins>
      <w:r w:rsidR="008B06BB">
        <w:rPr>
          <w:noProof/>
        </w:rPr>
        <w:t>)</w:t>
      </w:r>
      <w:r w:rsidR="00450312">
        <w:fldChar w:fldCharType="end"/>
      </w:r>
      <w:r w:rsidR="00911727" w:rsidRPr="009A4919">
        <w:t xml:space="preserve">. </w:t>
      </w:r>
      <w:del w:id="70" w:author="Brian Stock" w:date="2020-08-31T15:04:00Z">
        <w:r w:rsidR="00E04F59" w:rsidDel="001B3A9C">
          <w:delText xml:space="preserve">To date, </w:delText>
        </w:r>
        <w:r w:rsidR="000C6C06" w:rsidDel="001B3A9C">
          <w:delText>u</w:delText>
        </w:r>
      </w:del>
      <w:ins w:id="71" w:author="Brian Stock" w:date="2020-08-31T15:05:00Z">
        <w:r w:rsidR="001B3A9C">
          <w:t>U</w:t>
        </w:r>
      </w:ins>
      <w:r w:rsidR="000C6C06">
        <w:t xml:space="preserve">sing </w:t>
      </w:r>
      <w:r w:rsidR="001B682D">
        <w:t xml:space="preserve">a two-dimensional </w:t>
      </w:r>
      <w:r w:rsidR="00225106">
        <w:t>(</w:t>
      </w:r>
      <w:r w:rsidR="001B682D">
        <w:t>2D</w:t>
      </w:r>
      <w:r w:rsidR="009F5496">
        <w:t xml:space="preserve">) </w:t>
      </w:r>
      <w:r w:rsidR="00E04F59">
        <w:t xml:space="preserve">autocorrelation structure </w:t>
      </w:r>
      <w:r w:rsidR="000C6C06">
        <w:t xml:space="preserve">across both </w:t>
      </w:r>
      <w:r w:rsidR="001B682D">
        <w:t>age</w:t>
      </w:r>
      <w:r w:rsidR="000C6C06">
        <w:t>s</w:t>
      </w:r>
      <w:r w:rsidR="001B682D">
        <w:t xml:space="preserve"> and year</w:t>
      </w:r>
      <w:r w:rsidR="000C6C06">
        <w:t>s</w:t>
      </w:r>
      <w:r w:rsidR="001B682D">
        <w:t xml:space="preserve"> </w:t>
      </w:r>
      <w:r w:rsidR="000C6C06">
        <w:t xml:space="preserve">to model </w:t>
      </w:r>
      <w:r w:rsidR="00E04F59">
        <w:t xml:space="preserve">population </w:t>
      </w:r>
      <w:r w:rsidR="009E229C">
        <w:t xml:space="preserve">processes </w:t>
      </w:r>
      <w:r w:rsidR="00E04F59">
        <w:t>is rare</w:t>
      </w:r>
      <w:ins w:id="72" w:author="Brian Stock" w:date="2020-08-31T15:25:00Z">
        <w:r w:rsidR="00A95D46">
          <w:t>, although Xu et al. (20</w:t>
        </w:r>
      </w:ins>
      <w:ins w:id="73" w:author="Brian Stock" w:date="2020-08-31T15:26:00Z">
        <w:r w:rsidR="00A95D46">
          <w:t>1</w:t>
        </w:r>
      </w:ins>
      <w:ins w:id="74" w:author="Brian Stock" w:date="2020-08-31T15:27:00Z">
        <w:r w:rsidR="00A95D46">
          <w:t>9)</w:t>
        </w:r>
      </w:ins>
      <w:ins w:id="75" w:author="Brian Stock" w:date="2020-08-31T15:28:00Z">
        <w:r w:rsidR="00A95D46">
          <w:t xml:space="preserve"> recently</w:t>
        </w:r>
      </w:ins>
      <w:ins w:id="76" w:author="Brian Stock" w:date="2020-08-31T15:27:00Z">
        <w:r w:rsidR="00A95D46">
          <w:t xml:space="preserve"> implemented </w:t>
        </w:r>
      </w:ins>
      <w:ins w:id="77" w:author="Brian Stock" w:date="2020-08-31T15:30:00Z">
        <w:r w:rsidR="00A95D46">
          <w:t>2D AR(1) selectivity devi</w:t>
        </w:r>
      </w:ins>
      <w:ins w:id="78" w:author="Brian Stock" w:date="2020-08-31T15:31:00Z">
        <w:r w:rsidR="00A95D46">
          <w:t xml:space="preserve">ations </w:t>
        </w:r>
      </w:ins>
      <w:ins w:id="79" w:author="Brian Stock" w:date="2020-08-31T15:27:00Z">
        <w:r w:rsidR="00A95D46">
          <w:t>in Stock Synthesis</w:t>
        </w:r>
      </w:ins>
      <w:ins w:id="80" w:author="Brian Stock" w:date="2020-08-31T15:33:00Z">
        <w:r w:rsidR="00A95D46">
          <w:t xml:space="preserve"> (Methot and Wetzel </w:t>
        </w:r>
      </w:ins>
      <w:ins w:id="81" w:author="Brian Stock" w:date="2020-08-31T15:34:00Z">
        <w:r w:rsidR="00A95D46">
          <w:t>2013)</w:t>
        </w:r>
      </w:ins>
      <w:ins w:id="82" w:author="Brian Stock" w:date="2020-08-31T15:26:00Z">
        <w:r w:rsidR="00A95D46">
          <w:t xml:space="preserve">. </w:t>
        </w:r>
      </w:ins>
      <w:del w:id="83" w:author="Brian Stock" w:date="2020-08-31T15:25:00Z">
        <w:r w:rsidR="00E04F59" w:rsidDel="00A95D46">
          <w:delText>.</w:delText>
        </w:r>
        <w:r w:rsidR="00911727" w:rsidRPr="009A4919" w:rsidDel="00A95D46">
          <w:delText xml:space="preserve"> </w:delText>
        </w:r>
      </w:del>
      <w:ins w:id="84" w:author="Brian Stock" w:date="2020-08-31T15:24:00Z">
        <w:r w:rsidR="00A95D46">
          <w:t xml:space="preserve">Another </w:t>
        </w:r>
      </w:ins>
      <w:ins w:id="85" w:author="Brian Stock" w:date="2020-08-31T15:26:00Z">
        <w:r w:rsidR="00A95D46">
          <w:t xml:space="preserve">exception </w:t>
        </w:r>
      </w:ins>
      <w:ins w:id="86" w:author="Brian Stock" w:date="2020-08-31T15:24:00Z">
        <w:r w:rsidR="00A95D46">
          <w:t xml:space="preserve">is </w:t>
        </w:r>
      </w:ins>
      <w:del w:id="87" w:author="Brian Stock" w:date="2020-08-31T15:24:00Z">
        <w:r w:rsidR="008F0EEC" w:rsidDel="00A95D46">
          <w:delText xml:space="preserve">One exception is </w:delText>
        </w:r>
      </w:del>
      <w:r w:rsidR="00450312" w:rsidRPr="009A4919">
        <w:fldChar w:fldCharType="begin"/>
      </w:r>
      <w:r w:rsidR="00911727" w:rsidRPr="009A4919">
        <w:instrText xml:space="preserve"> ADDIN EN.CITE &lt;EndNote&gt;&lt;Cite AuthorYear="1"&gt;&lt;Author&gt;Cadigan&lt;/Author&gt;&lt;Year&gt;2015&lt;/Year&gt;&lt;RecNum&gt;161&lt;/RecNum&gt;&lt;DisplayText&gt;Cadigan (2015)&lt;/DisplayText&gt;&lt;record&gt;&lt;rec-number&gt;161&lt;/rec-number&gt;&lt;foreign-keys&gt;&lt;key app="EN" db-id="sfrdfvtvbdax5de2svmvr9smwwas0vts2999" timestamp="1457375767"&gt;161&lt;/key&gt;&lt;/foreign-keys&gt;&lt;ref-type name="Journal Article"&gt;17&lt;/ref-type&gt;&lt;contributors&gt;&lt;authors&gt;&lt;author&gt;Cadigan, Noel G&lt;/author&gt;&lt;/authors&gt;&lt;/contributors&gt;&lt;titles&gt;&lt;title&gt;A state-space stock assessment model for northern cod, including under-reported catches and variable natural mortality rates 1&lt;/title&gt;&lt;secondary-title&gt;Canadian Journal of Fisheries and Aquatic Sciences&lt;/secondary-title&gt;&lt;/titles&gt;&lt;periodical&gt;&lt;full-title&gt;Canadian Journal of Fisheries and Aquatic Sciences&lt;/full-title&gt;&lt;/periodical&gt;&lt;pages&gt;1-13&lt;/pages&gt;&lt;volume&gt;72&lt;/volume&gt;&lt;number&gt;999&lt;/number&gt;&lt;dates&gt;&lt;year&gt;2015&lt;/year&gt;&lt;/dates&gt;&lt;isbn&gt;0706-652X&lt;/isbn&gt;&lt;urls&gt;&lt;/urls&gt;&lt;/record&gt;&lt;/Cite&gt;&lt;/EndNote&gt;</w:instrText>
      </w:r>
      <w:r w:rsidR="00450312" w:rsidRPr="009A4919">
        <w:fldChar w:fldCharType="separate"/>
      </w:r>
      <w:r w:rsidR="00911727" w:rsidRPr="009A4919">
        <w:rPr>
          <w:noProof/>
        </w:rPr>
        <w:t>Cadigan (201</w:t>
      </w:r>
      <w:r w:rsidR="00882D03">
        <w:rPr>
          <w:noProof/>
        </w:rPr>
        <w:t>6</w:t>
      </w:r>
      <w:r w:rsidR="00911727" w:rsidRPr="009A4919">
        <w:rPr>
          <w:noProof/>
        </w:rPr>
        <w:t>)</w:t>
      </w:r>
      <w:r w:rsidR="00450312" w:rsidRPr="009A4919">
        <w:fldChar w:fldCharType="end"/>
      </w:r>
      <w:r w:rsidR="008F0EEC">
        <w:t>, who</w:t>
      </w:r>
      <w:r w:rsidR="004F2169" w:rsidRPr="009A4919">
        <w:t xml:space="preserve"> </w:t>
      </w:r>
      <w:r w:rsidR="00911727" w:rsidRPr="009A4919">
        <w:t>developed a state-space</w:t>
      </w:r>
      <w:r w:rsidR="00AD6F1C">
        <w:t>,</w:t>
      </w:r>
      <w:r w:rsidR="00911727" w:rsidRPr="009A4919">
        <w:t xml:space="preserve"> age-structured assessment mod</w:t>
      </w:r>
      <w:r w:rsidR="00225106">
        <w:t xml:space="preserve">el for </w:t>
      </w:r>
      <w:r w:rsidR="00225106">
        <w:rPr>
          <w:noProof/>
        </w:rPr>
        <w:t xml:space="preserve">Northern Cod </w:t>
      </w:r>
      <w:r w:rsidR="00B15F51">
        <w:rPr>
          <w:noProof/>
        </w:rPr>
        <w:t>(</w:t>
      </w:r>
      <w:r w:rsidR="00B15F51" w:rsidRPr="00B15F51">
        <w:rPr>
          <w:i/>
          <w:noProof/>
        </w:rPr>
        <w:t>Gadus morhua</w:t>
      </w:r>
      <w:r w:rsidR="00B15F51">
        <w:rPr>
          <w:noProof/>
        </w:rPr>
        <w:t xml:space="preserve">) </w:t>
      </w:r>
      <w:r w:rsidR="00B864B7">
        <w:rPr>
          <w:noProof/>
        </w:rPr>
        <w:t>where</w:t>
      </w:r>
      <w:r w:rsidR="00911727" w:rsidRPr="009A4919">
        <w:rPr>
          <w:noProof/>
        </w:rPr>
        <w:t xml:space="preserve"> </w:t>
      </w:r>
      <w:r w:rsidR="00915D66">
        <w:rPr>
          <w:noProof/>
        </w:rPr>
        <w:t xml:space="preserve">the </w:t>
      </w:r>
      <w:r w:rsidR="0072669B">
        <w:rPr>
          <w:noProof/>
        </w:rPr>
        <w:t>among-age and among-year autocorrelation</w:t>
      </w:r>
      <w:r w:rsidR="00860883">
        <w:rPr>
          <w:noProof/>
        </w:rPr>
        <w:t>s</w:t>
      </w:r>
      <w:r w:rsidR="0072669B">
        <w:rPr>
          <w:noProof/>
        </w:rPr>
        <w:t xml:space="preserve"> in </w:t>
      </w:r>
      <w:r w:rsidR="00225106" w:rsidRPr="009A4919">
        <w:rPr>
          <w:noProof/>
        </w:rPr>
        <w:t>natural mortality</w:t>
      </w:r>
      <w:r w:rsidR="008F0EEC">
        <w:rPr>
          <w:noProof/>
        </w:rPr>
        <w:t xml:space="preserve"> rate</w:t>
      </w:r>
      <w:r w:rsidR="00225106" w:rsidRPr="009A4919">
        <w:rPr>
          <w:noProof/>
        </w:rPr>
        <w:t xml:space="preserve"> </w:t>
      </w:r>
      <w:r w:rsidR="00225106">
        <w:rPr>
          <w:noProof/>
        </w:rPr>
        <w:t>(</w:t>
      </w:r>
      <m:oMath>
        <m:r>
          <w:rPr>
            <w:rFonts w:ascii="Cambria Math" w:hAnsi="Cambria Math"/>
            <w:noProof/>
          </w:rPr>
          <m:t>M</m:t>
        </m:r>
      </m:oMath>
      <w:r w:rsidR="00F35437">
        <w:rPr>
          <w:rFonts w:hint="eastAsia"/>
          <w:noProof/>
        </w:rPr>
        <w:t>)</w:t>
      </w:r>
      <w:r w:rsidR="00225106">
        <w:rPr>
          <w:noProof/>
        </w:rPr>
        <w:t xml:space="preserve"> were simultaneously</w:t>
      </w:r>
      <w:r w:rsidR="009E0C5B" w:rsidRPr="009E0C5B">
        <w:t xml:space="preserve"> </w:t>
      </w:r>
      <w:r w:rsidR="009E0C5B">
        <w:t>estimated</w:t>
      </w:r>
      <w:r w:rsidR="00AD16EB">
        <w:t xml:space="preserve">. </w:t>
      </w:r>
      <w:del w:id="88" w:author="Brian Stock" w:date="2020-08-31T15:26:00Z">
        <w:r w:rsidR="00D66D6D" w:rsidDel="00A95D46">
          <w:delText xml:space="preserve">However, </w:delText>
        </w:r>
      </w:del>
      <w:r w:rsidR="00D66D6D">
        <w:t>Cadigan (201</w:t>
      </w:r>
      <w:r w:rsidR="00882D03">
        <w:t>6</w:t>
      </w:r>
      <w:r w:rsidR="00D66D6D">
        <w:t>) did not</w:t>
      </w:r>
      <w:ins w:id="89" w:author="Brian Stock" w:date="2020-08-31T15:26:00Z">
        <w:r w:rsidR="00A95D46">
          <w:t>, however,</w:t>
        </w:r>
      </w:ins>
      <w:r w:rsidR="00D66D6D">
        <w:t xml:space="preserve"> compare </w:t>
      </w:r>
      <w:r w:rsidR="00860883">
        <w:t xml:space="preserve">the </w:t>
      </w:r>
      <w:r w:rsidR="00D66D6D">
        <w:t xml:space="preserve">model estimates, predictions, </w:t>
      </w:r>
      <w:r w:rsidR="00911727" w:rsidRPr="009A4919">
        <w:t>goodness-of-fit</w:t>
      </w:r>
      <w:r w:rsidR="00B864B7">
        <w:t xml:space="preserve">, </w:t>
      </w:r>
      <w:r w:rsidR="00D66D6D">
        <w:t xml:space="preserve">or </w:t>
      </w:r>
      <w:r w:rsidR="00B864B7">
        <w:t>retrospective pattern</w:t>
      </w:r>
      <w:r w:rsidR="00D66D6D">
        <w:t xml:space="preserve">s </w:t>
      </w:r>
      <w:r w:rsidR="004117F7">
        <w:t>under</w:t>
      </w:r>
      <w:r w:rsidR="004F2169" w:rsidRPr="009A4919">
        <w:t xml:space="preserve"> </w:t>
      </w:r>
      <w:r w:rsidR="00761640">
        <w:rPr>
          <w:noProof/>
        </w:rPr>
        <w:t>alternative</w:t>
      </w:r>
      <w:r w:rsidR="004F2169" w:rsidRPr="009A4919">
        <w:t xml:space="preserve"> </w:t>
      </w:r>
      <w:r w:rsidR="00D66D6D">
        <w:t xml:space="preserve">2D </w:t>
      </w:r>
      <w:r w:rsidR="003E1980">
        <w:t>autocorrelation structure</w:t>
      </w:r>
      <w:r w:rsidR="009E0C5B">
        <w:t>s</w:t>
      </w:r>
      <w:r w:rsidR="003E1980">
        <w:t xml:space="preserve"> </w:t>
      </w:r>
      <w:r w:rsidR="00225106">
        <w:t>for</w:t>
      </w:r>
      <w:r w:rsidR="00911727" w:rsidRPr="009A4919">
        <w:t xml:space="preserve"> </w:t>
      </w:r>
      <m:oMath>
        <m:r>
          <w:rPr>
            <w:rFonts w:ascii="Cambria Math" w:hAnsi="Cambria Math"/>
          </w:rPr>
          <m:t>M</m:t>
        </m:r>
      </m:oMath>
      <w:r w:rsidR="00C64632" w:rsidRPr="009A4919">
        <w:t>.</w:t>
      </w:r>
    </w:p>
    <w:p w14:paraId="2D919275" w14:textId="0DBB7A7A" w:rsidR="00C64632" w:rsidRPr="009A4919" w:rsidRDefault="0019695A" w:rsidP="008A5784">
      <w:pPr>
        <w:pStyle w:val="Chapterheading0"/>
        <w:spacing w:after="0"/>
        <w:ind w:firstLine="720"/>
        <w:jc w:val="left"/>
        <w:rPr>
          <w:lang w:eastAsia="zh-CN"/>
        </w:rPr>
      </w:pPr>
      <w:r w:rsidRPr="009A4919">
        <w:rPr>
          <w:lang w:eastAsia="zh-CN"/>
        </w:rPr>
        <w:t xml:space="preserve">Yellowtail flounder </w:t>
      </w:r>
      <w:r w:rsidR="00DB6BFB">
        <w:rPr>
          <w:lang w:eastAsia="zh-CN"/>
        </w:rPr>
        <w:t>(</w:t>
      </w:r>
      <w:r w:rsidR="00DB6BFB" w:rsidRPr="00DB6BFB">
        <w:rPr>
          <w:i/>
          <w:iCs/>
          <w:lang w:eastAsia="zh-CN"/>
        </w:rPr>
        <w:t>Limanda ferruginea</w:t>
      </w:r>
      <w:r w:rsidR="00DB6BFB" w:rsidRPr="00DB6BFB">
        <w:rPr>
          <w:iCs/>
          <w:lang w:eastAsia="zh-CN"/>
        </w:rPr>
        <w:t>)</w:t>
      </w:r>
      <w:r w:rsidR="00DB6BFB">
        <w:rPr>
          <w:i/>
          <w:iCs/>
          <w:lang w:eastAsia="zh-CN"/>
        </w:rPr>
        <w:t xml:space="preserve"> </w:t>
      </w:r>
      <w:r w:rsidRPr="009A4919">
        <w:rPr>
          <w:lang w:eastAsia="zh-CN"/>
        </w:rPr>
        <w:t xml:space="preserve">is a commercially important demersal flatfish in the Northwest Atlantic ranging from the Labrador Sea in the North to the Chesapeake Bay in the </w:t>
      </w:r>
      <w:r w:rsidR="00957F61">
        <w:rPr>
          <w:lang w:eastAsia="zh-CN"/>
        </w:rPr>
        <w:t>S</w:t>
      </w:r>
      <w:r w:rsidRPr="009A4919">
        <w:rPr>
          <w:lang w:eastAsia="zh-CN"/>
        </w:rPr>
        <w:t xml:space="preserve">outh </w:t>
      </w:r>
      <w:r w:rsidR="00450312" w:rsidRPr="009A4919">
        <w:rPr>
          <w:lang w:eastAsia="zh-CN"/>
        </w:rPr>
        <w:fldChar w:fldCharType="begin"/>
      </w:r>
      <w:r w:rsidR="008B06BB">
        <w:rPr>
          <w:lang w:eastAsia="zh-CN"/>
        </w:rPr>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450312" w:rsidRPr="009A4919">
        <w:rPr>
          <w:lang w:eastAsia="zh-CN"/>
        </w:rPr>
        <w:fldChar w:fldCharType="separate"/>
      </w:r>
      <w:r w:rsidR="008B06BB">
        <w:rPr>
          <w:noProof/>
          <w:lang w:eastAsia="zh-CN"/>
        </w:rPr>
        <w:t>(NEFSC 2012)</w:t>
      </w:r>
      <w:r w:rsidR="00450312" w:rsidRPr="009A4919">
        <w:rPr>
          <w:lang w:eastAsia="zh-CN"/>
        </w:rPr>
        <w:fldChar w:fldCharType="end"/>
      </w:r>
      <w:r w:rsidRPr="009A4919">
        <w:rPr>
          <w:lang w:eastAsia="zh-CN"/>
        </w:rPr>
        <w:t xml:space="preserve">. There are </w:t>
      </w:r>
      <w:r w:rsidR="00225106">
        <w:rPr>
          <w:lang w:eastAsia="zh-CN"/>
        </w:rPr>
        <w:t>four</w:t>
      </w:r>
      <w:r w:rsidRPr="009A4919">
        <w:rPr>
          <w:lang w:eastAsia="zh-CN"/>
        </w:rPr>
        <w:t xml:space="preserve"> stocks of yellowtail flounder delineated by the following areas: Canadian Grand Banks, Cape Cod-Gulf of Maine, Georges Bank, and Southern </w:t>
      </w:r>
      <w:r w:rsidRPr="009A4919">
        <w:rPr>
          <w:lang w:eastAsia="zh-CN"/>
        </w:rPr>
        <w:lastRenderedPageBreak/>
        <w:t xml:space="preserve">New England-Mid Atlantic. All four stocks experienced overfishing from the 1970s to the mid-1990s and since then all stocks have experienced some recovery except </w:t>
      </w:r>
      <w:r w:rsidR="00005564" w:rsidRPr="009A4919">
        <w:rPr>
          <w:lang w:eastAsia="zh-CN"/>
        </w:rPr>
        <w:t>for</w:t>
      </w:r>
      <w:r w:rsidR="00005564">
        <w:rPr>
          <w:lang w:eastAsia="zh-CN"/>
        </w:rPr>
        <w:t xml:space="preserve"> the southern-most </w:t>
      </w:r>
      <w:r w:rsidRPr="009A4919">
        <w:rPr>
          <w:lang w:eastAsia="zh-CN"/>
        </w:rPr>
        <w:t>Southern New England-Mid Atlantic (SNE</w:t>
      </w:r>
      <w:r w:rsidR="004B2175" w:rsidRPr="009A4919">
        <w:rPr>
          <w:lang w:eastAsia="zh-CN"/>
        </w:rPr>
        <w:t>MA) stock</w:t>
      </w:r>
      <w:r w:rsidR="00A439E6">
        <w:rPr>
          <w:lang w:eastAsia="zh-CN"/>
        </w:rPr>
        <w:t xml:space="preserve"> </w:t>
      </w:r>
      <w:r w:rsidR="00A439E6" w:rsidRPr="009A4919">
        <w:rPr>
          <w:lang w:eastAsia="zh-CN"/>
        </w:rPr>
        <w:fldChar w:fldCharType="begin"/>
      </w:r>
      <w:r w:rsidR="00A439E6">
        <w:rPr>
          <w:lang w:eastAsia="zh-CN"/>
        </w:rPr>
        <w:instrText xml:space="preserve"> ADDIN EN.CITE &lt;EndNote&gt;&lt;Cite&gt;&lt;Author&gt;Stone&lt;/Author&gt;&lt;Year&gt;2004&lt;/Year&gt;&lt;RecNum&gt;171&lt;/RecNum&gt;&lt;DisplayText&gt;(Stone et al. 2004)&lt;/DisplayText&gt;&lt;record&gt;&lt;rec-number&gt;171&lt;/rec-number&gt;&lt;foreign-keys&gt;&lt;key app="EN" db-id="sfrdfvtvbdax5de2svmvr9smwwas0vts2999" timestamp="1465493648"&gt;171&lt;/key&gt;&lt;/foreign-keys&gt;&lt;ref-type name="Journal Article"&gt;17&lt;/ref-type&gt;&lt;contributors&gt;&lt;authors&gt;&lt;author&gt;Stone, Heath H&lt;/author&gt;&lt;author&gt;Gavaris, Stratis&lt;/author&gt;&lt;author&gt;Legault, Christopher M&lt;/author&gt;&lt;author&gt;Neilson, John D&lt;/author&gt;&lt;author&gt;Cadrin, Steven X&lt;/author&gt;&lt;/authors&gt;&lt;/contributors&gt;&lt;titles&gt;&lt;title&gt;Collapse and recovery of the yellowtail flounder (Limanda ferruginea) fishery on Georges Bank&lt;/title&gt;&lt;secondary-title&gt;Journal of Sea Research&lt;/secondary-title&gt;&lt;/titles&gt;&lt;periodical&gt;&lt;full-title&gt;Journal of Sea Research&lt;/full-title&gt;&lt;/periodical&gt;&lt;pages&gt;261-270&lt;/pages&gt;&lt;volume&gt;51&lt;/volume&gt;&lt;number&gt;3&lt;/number&gt;&lt;dates&gt;&lt;year&gt;2004&lt;/year&gt;&lt;/dates&gt;&lt;isbn&gt;1385-1101&lt;/isbn&gt;&lt;urls&gt;&lt;/urls&gt;&lt;/record&gt;&lt;/Cite&gt;&lt;/EndNote&gt;</w:instrText>
      </w:r>
      <w:r w:rsidR="00A439E6" w:rsidRPr="009A4919">
        <w:rPr>
          <w:lang w:eastAsia="zh-CN"/>
        </w:rPr>
        <w:fldChar w:fldCharType="separate"/>
      </w:r>
      <w:r w:rsidR="00A439E6">
        <w:rPr>
          <w:noProof/>
          <w:lang w:eastAsia="zh-CN"/>
        </w:rPr>
        <w:t>(Stone et al. 2004)</w:t>
      </w:r>
      <w:r w:rsidR="00A439E6" w:rsidRPr="009A4919">
        <w:rPr>
          <w:lang w:eastAsia="zh-CN"/>
        </w:rPr>
        <w:fldChar w:fldCharType="end"/>
      </w:r>
      <w:r w:rsidRPr="009A4919">
        <w:rPr>
          <w:lang w:eastAsia="zh-CN"/>
        </w:rPr>
        <w:t xml:space="preserve">. </w:t>
      </w:r>
      <w:r w:rsidR="0015385B" w:rsidRPr="009A4919">
        <w:rPr>
          <w:lang w:eastAsia="zh-CN"/>
        </w:rPr>
        <w:t xml:space="preserve">The SNEMA stock is currently assessed using </w:t>
      </w:r>
      <w:r w:rsidR="00AD6F1C">
        <w:rPr>
          <w:lang w:eastAsia="zh-CN"/>
        </w:rPr>
        <w:t>a statistical catch-at-</w:t>
      </w:r>
      <w:r w:rsidR="00AD01BF">
        <w:rPr>
          <w:lang w:eastAsia="zh-CN"/>
        </w:rPr>
        <w:t>age mode</w:t>
      </w:r>
      <w:r w:rsidR="00DF7B3E">
        <w:rPr>
          <w:lang w:eastAsia="zh-CN"/>
        </w:rPr>
        <w:t xml:space="preserve">l, </w:t>
      </w:r>
      <w:r w:rsidR="00650C62">
        <w:rPr>
          <w:lang w:eastAsia="zh-CN"/>
        </w:rPr>
        <w:t xml:space="preserve">the </w:t>
      </w:r>
      <w:r w:rsidR="0015385B" w:rsidRPr="009A4919">
        <w:rPr>
          <w:lang w:eastAsia="zh-CN"/>
        </w:rPr>
        <w:t>Age</w:t>
      </w:r>
      <w:r w:rsidR="009F5496">
        <w:rPr>
          <w:lang w:eastAsia="zh-CN"/>
        </w:rPr>
        <w:t>-Structured Assessment Program</w:t>
      </w:r>
      <w:r w:rsidR="00DF7B3E">
        <w:rPr>
          <w:lang w:eastAsia="zh-CN"/>
        </w:rPr>
        <w:t xml:space="preserve"> (ASAP</w:t>
      </w:r>
      <w:r w:rsidR="00AD01BF">
        <w:rPr>
          <w:lang w:eastAsia="zh-CN"/>
        </w:rPr>
        <w:t>;</w:t>
      </w:r>
      <w:r w:rsidR="00AD6F1C">
        <w:rPr>
          <w:lang w:eastAsia="zh-CN"/>
        </w:rPr>
        <w:t xml:space="preserve"> Legault and Restrepo 199</w:t>
      </w:r>
      <w:r w:rsidR="00F96875">
        <w:rPr>
          <w:lang w:eastAsia="zh-CN"/>
        </w:rPr>
        <w:t>9</w:t>
      </w:r>
      <w:r w:rsidR="00AD6F1C">
        <w:rPr>
          <w:lang w:eastAsia="zh-CN"/>
        </w:rPr>
        <w:t>)</w:t>
      </w:r>
      <w:r w:rsidR="00DF7B3E">
        <w:rPr>
          <w:lang w:eastAsia="zh-CN"/>
        </w:rPr>
        <w:t xml:space="preserve">, and </w:t>
      </w:r>
      <w:r w:rsidR="00650C62">
        <w:rPr>
          <w:lang w:eastAsia="zh-CN"/>
        </w:rPr>
        <w:t>has declined in recent years to historic lows (</w:t>
      </w:r>
      <w:r w:rsidR="00B4606B">
        <w:rPr>
          <w:lang w:eastAsia="zh-CN"/>
        </w:rPr>
        <w:t>5</w:t>
      </w:r>
      <w:r w:rsidR="00650C62" w:rsidRPr="003841E3">
        <w:rPr>
          <w:lang w:eastAsia="zh-CN"/>
        </w:rPr>
        <w:t xml:space="preserve">% of </w:t>
      </w:r>
      <w:r w:rsidR="00650C62">
        <w:rPr>
          <w:lang w:eastAsia="zh-CN"/>
        </w:rPr>
        <w:t>SSB</w:t>
      </w:r>
      <w:r w:rsidR="00650C62" w:rsidRPr="00650C62">
        <w:rPr>
          <w:vertAlign w:val="subscript"/>
          <w:lang w:eastAsia="zh-CN"/>
        </w:rPr>
        <w:t>MSY</w:t>
      </w:r>
      <w:r w:rsidR="00650C62">
        <w:rPr>
          <w:lang w:eastAsia="zh-CN"/>
        </w:rPr>
        <w:t xml:space="preserve"> proxy;</w:t>
      </w:r>
      <w:r w:rsidR="00650C62" w:rsidRPr="009A4919">
        <w:rPr>
          <w:lang w:eastAsia="zh-CN"/>
        </w:rPr>
        <w:fldChar w:fldCharType="begin"/>
      </w:r>
      <w:r w:rsidR="00650C62">
        <w:rPr>
          <w:lang w:eastAsia="zh-CN"/>
        </w:rPr>
        <w:instrText xml:space="preserve"> ADDIN EN.CITE &lt;EndNote&gt;&lt;Cite ExcludeAuth="1" ExcludeYear="1"&gt;&lt;Author&gt;Legault&lt;/Author&gt;&lt;Year&gt;1998&lt;/Year&gt;&lt;RecNum&gt;133&lt;/RecNum&gt;&lt;record&gt;&lt;rec-number&gt;133&lt;/rec-number&gt;&lt;foreign-keys&gt;&lt;key app="EN" db-id="sfrdfvtvbdax5de2svmvr9smwwas0vts2999" timestamp="1432824036"&gt;133&lt;/key&gt;&lt;/foreign-keys&gt;&lt;ref-type name="Journal Article"&gt;17&lt;/ref-type&gt;&lt;contributors&gt;&lt;authors&gt;&lt;author&gt;Legault, Christopher M&lt;/author&gt;&lt;author&gt;Restrepo, Victor R&lt;/author&gt;&lt;/authors&gt;&lt;/contributors&gt;&lt;titles&gt;&lt;title&gt;A flexible forward age-structured assessment program&lt;/title&gt;&lt;secondary-title&gt;ICCAT. Col. Vol. Sci. Pap&lt;/secondary-title&gt;&lt;/titles&gt;&lt;periodical&gt;&lt;full-title&gt;ICCAT. Col. Vol. Sci. Pap&lt;/full-title&gt;&lt;/periodical&gt;&lt;pages&gt;246-253&lt;/pages&gt;&lt;volume&gt;49&lt;/volume&gt;&lt;dates&gt;&lt;year&gt;1998&lt;/year&gt;&lt;/dates&gt;&lt;urls&gt;&lt;/urls&gt;&lt;/record&gt;&lt;/Cite&gt;&lt;/EndNote&gt;</w:instrText>
      </w:r>
      <w:r w:rsidR="00650C62" w:rsidRPr="009A4919">
        <w:rPr>
          <w:lang w:eastAsia="zh-CN"/>
        </w:rPr>
        <w:fldChar w:fldCharType="end"/>
      </w:r>
      <w:r w:rsidR="00650C62">
        <w:rPr>
          <w:lang w:eastAsia="zh-CN"/>
        </w:rPr>
        <w:t xml:space="preserve"> NEFSC </w:t>
      </w:r>
      <w:r w:rsidR="00B4606B">
        <w:rPr>
          <w:lang w:eastAsia="zh-CN"/>
        </w:rPr>
        <w:t>2020</w:t>
      </w:r>
      <w:r w:rsidR="00650C62">
        <w:rPr>
          <w:lang w:eastAsia="zh-CN"/>
        </w:rPr>
        <w:t>). There are two major</w:t>
      </w:r>
      <w:r w:rsidR="00650C62" w:rsidRPr="009A4919">
        <w:rPr>
          <w:lang w:eastAsia="zh-CN"/>
        </w:rPr>
        <w:t xml:space="preserve"> sources of uncertainty </w:t>
      </w:r>
      <w:r w:rsidR="00650C62">
        <w:rPr>
          <w:lang w:eastAsia="zh-CN"/>
        </w:rPr>
        <w:t xml:space="preserve">in recent stock assessments </w:t>
      </w:r>
      <w:r w:rsidR="001B0A7F" w:rsidRPr="009A4919">
        <w:rPr>
          <w:lang w:eastAsia="zh-CN"/>
        </w:rPr>
        <w:t>(NEFSC 2012</w:t>
      </w:r>
      <w:r w:rsidR="00650C62">
        <w:rPr>
          <w:lang w:eastAsia="zh-CN"/>
        </w:rPr>
        <w:t xml:space="preserve">, </w:t>
      </w:r>
      <w:r w:rsidR="00B4606B">
        <w:rPr>
          <w:lang w:eastAsia="zh-CN"/>
        </w:rPr>
        <w:t>2020</w:t>
      </w:r>
      <w:r w:rsidR="00650C62">
        <w:rPr>
          <w:lang w:eastAsia="zh-CN"/>
        </w:rPr>
        <w:t>)</w:t>
      </w:r>
      <w:r w:rsidR="001B0A7F" w:rsidRPr="009A4919">
        <w:rPr>
          <w:lang w:eastAsia="zh-CN"/>
        </w:rPr>
        <w:t xml:space="preserve">. </w:t>
      </w:r>
      <w:r w:rsidR="00650C62">
        <w:rPr>
          <w:lang w:eastAsia="zh-CN"/>
        </w:rPr>
        <w:t xml:space="preserve">First, </w:t>
      </w:r>
      <w:r w:rsidR="002767EC" w:rsidRPr="009A4919">
        <w:rPr>
          <w:lang w:eastAsia="zh-CN"/>
        </w:rPr>
        <w:t xml:space="preserve">the </w:t>
      </w:r>
      <w:r w:rsidR="00650C62">
        <w:rPr>
          <w:lang w:eastAsia="zh-CN"/>
        </w:rPr>
        <w:t>assessment cannot explain</w:t>
      </w:r>
      <w:r w:rsidR="000367CE">
        <w:rPr>
          <w:lang w:eastAsia="zh-CN"/>
        </w:rPr>
        <w:t xml:space="preserve"> the </w:t>
      </w:r>
      <w:r w:rsidR="002767EC" w:rsidRPr="009A4919">
        <w:rPr>
          <w:lang w:eastAsia="zh-CN"/>
        </w:rPr>
        <w:t xml:space="preserve">dramatic </w:t>
      </w:r>
      <w:r w:rsidR="00B45F5D">
        <w:rPr>
          <w:lang w:eastAsia="zh-CN"/>
        </w:rPr>
        <w:t xml:space="preserve">decrease in </w:t>
      </w:r>
      <w:r w:rsidR="000367CE">
        <w:rPr>
          <w:lang w:eastAsia="zh-CN"/>
        </w:rPr>
        <w:t>recruitment</w:t>
      </w:r>
      <w:r w:rsidR="002767EC" w:rsidRPr="009A4919">
        <w:rPr>
          <w:lang w:eastAsia="zh-CN"/>
        </w:rPr>
        <w:t xml:space="preserve"> </w:t>
      </w:r>
      <w:r w:rsidR="000367CE">
        <w:rPr>
          <w:lang w:eastAsia="zh-CN"/>
        </w:rPr>
        <w:t>since the</w:t>
      </w:r>
      <w:r w:rsidR="002767EC" w:rsidRPr="009A4919">
        <w:rPr>
          <w:lang w:eastAsia="zh-CN"/>
        </w:rPr>
        <w:t xml:space="preserve"> 1990</w:t>
      </w:r>
      <w:r w:rsidR="000367CE">
        <w:rPr>
          <w:lang w:eastAsia="zh-CN"/>
        </w:rPr>
        <w:t>s.</w:t>
      </w:r>
      <w:r w:rsidR="001B0A7F" w:rsidRPr="009A4919">
        <w:rPr>
          <w:lang w:eastAsia="zh-CN"/>
        </w:rPr>
        <w:t xml:space="preserve"> </w:t>
      </w:r>
      <w:r w:rsidR="00683637">
        <w:rPr>
          <w:lang w:eastAsia="zh-CN"/>
        </w:rPr>
        <w:t>Recent studies have</w:t>
      </w:r>
      <w:r w:rsidR="0015385B" w:rsidRPr="009A4919">
        <w:rPr>
          <w:lang w:eastAsia="zh-CN"/>
        </w:rPr>
        <w:t xml:space="preserve"> </w:t>
      </w:r>
      <w:r w:rsidR="006F76B6">
        <w:rPr>
          <w:lang w:eastAsia="zh-CN"/>
        </w:rPr>
        <w:t xml:space="preserve">linked poor recruitment to low </w:t>
      </w:r>
      <w:r w:rsidR="00683637">
        <w:rPr>
          <w:lang w:eastAsia="zh-CN"/>
        </w:rPr>
        <w:t xml:space="preserve">spawning stock biomass (SSB) </w:t>
      </w:r>
      <w:r w:rsidR="006F76B6">
        <w:rPr>
          <w:lang w:eastAsia="zh-CN"/>
        </w:rPr>
        <w:t xml:space="preserve">as well as unfavorable </w:t>
      </w:r>
      <w:r w:rsidR="004B1AF8">
        <w:rPr>
          <w:lang w:eastAsia="zh-CN"/>
        </w:rPr>
        <w:t xml:space="preserve">environmental conditions (more northward </w:t>
      </w:r>
      <w:r w:rsidR="001B0A7F" w:rsidRPr="009A4919">
        <w:rPr>
          <w:lang w:eastAsia="zh-CN"/>
        </w:rPr>
        <w:t>Gulf Stream</w:t>
      </w:r>
      <w:r w:rsidR="006F76B6">
        <w:rPr>
          <w:lang w:eastAsia="zh-CN"/>
        </w:rPr>
        <w:t xml:space="preserve"> and</w:t>
      </w:r>
      <w:r w:rsidR="004B1AF8">
        <w:rPr>
          <w:lang w:eastAsia="zh-CN"/>
        </w:rPr>
        <w:t xml:space="preserve"> reduced </w:t>
      </w:r>
      <w:r w:rsidR="006F76B6">
        <w:rPr>
          <w:lang w:eastAsia="zh-CN"/>
        </w:rPr>
        <w:t>c</w:t>
      </w:r>
      <w:r w:rsidR="004B1AF8">
        <w:rPr>
          <w:lang w:eastAsia="zh-CN"/>
        </w:rPr>
        <w:t xml:space="preserve">old </w:t>
      </w:r>
      <w:r w:rsidR="006F76B6">
        <w:rPr>
          <w:lang w:eastAsia="zh-CN"/>
        </w:rPr>
        <w:t>p</w:t>
      </w:r>
      <w:r w:rsidR="004B1AF8">
        <w:rPr>
          <w:lang w:eastAsia="zh-CN"/>
        </w:rPr>
        <w:t>ool</w:t>
      </w:r>
      <w:r w:rsidR="006F76B6">
        <w:rPr>
          <w:lang w:eastAsia="zh-CN"/>
        </w:rPr>
        <w:t xml:space="preserve">; </w:t>
      </w:r>
      <w:r w:rsidR="006B03F4">
        <w:rPr>
          <w:lang w:eastAsia="zh-CN"/>
        </w:rPr>
        <w:t xml:space="preserve">Miller et al. 2016; </w:t>
      </w:r>
      <w:r w:rsidR="00DB39C9">
        <w:rPr>
          <w:lang w:eastAsia="zh-CN"/>
        </w:rPr>
        <w:t xml:space="preserve">Xu et al. </w:t>
      </w:r>
      <w:r w:rsidR="00EA7EA4">
        <w:rPr>
          <w:lang w:eastAsia="zh-CN"/>
        </w:rPr>
        <w:t>2018</w:t>
      </w:r>
      <w:r w:rsidR="0015385B" w:rsidRPr="009A4919">
        <w:rPr>
          <w:lang w:eastAsia="zh-CN"/>
        </w:rPr>
        <w:t>)</w:t>
      </w:r>
      <w:r w:rsidR="00377A88">
        <w:rPr>
          <w:lang w:eastAsia="zh-CN"/>
        </w:rPr>
        <w:t xml:space="preserve">. </w:t>
      </w:r>
      <w:r w:rsidR="00650C62">
        <w:rPr>
          <w:lang w:eastAsia="zh-CN"/>
        </w:rPr>
        <w:t xml:space="preserve">Second, </w:t>
      </w:r>
      <w:r w:rsidR="002770F5">
        <w:rPr>
          <w:lang w:eastAsia="zh-CN"/>
        </w:rPr>
        <w:t>the</w:t>
      </w:r>
      <w:r w:rsidR="00650C62">
        <w:rPr>
          <w:lang w:eastAsia="zh-CN"/>
        </w:rPr>
        <w:t>re is a</w:t>
      </w:r>
      <w:r w:rsidR="002770F5">
        <w:rPr>
          <w:lang w:eastAsia="zh-CN"/>
        </w:rPr>
        <w:t xml:space="preserve"> </w:t>
      </w:r>
      <w:r w:rsidR="002767EC" w:rsidRPr="009A4919">
        <w:rPr>
          <w:noProof/>
          <w:lang w:eastAsia="zh-CN"/>
        </w:rPr>
        <w:t>strong</w:t>
      </w:r>
      <w:r w:rsidR="002767EC" w:rsidRPr="009A4919">
        <w:rPr>
          <w:lang w:eastAsia="zh-CN"/>
        </w:rPr>
        <w:t xml:space="preserve"> retrospective pattern </w:t>
      </w:r>
      <w:r w:rsidR="00DF2D3B">
        <w:rPr>
          <w:lang w:eastAsia="zh-CN"/>
        </w:rPr>
        <w:t>for</w:t>
      </w:r>
      <w:r w:rsidR="009B2FCA">
        <w:rPr>
          <w:lang w:eastAsia="zh-CN"/>
        </w:rPr>
        <w:t xml:space="preserve"> </w:t>
      </w:r>
      <w:r w:rsidR="00C64632" w:rsidRPr="009A4919">
        <w:rPr>
          <w:lang w:eastAsia="zh-CN"/>
        </w:rPr>
        <w:t>SSB</w:t>
      </w:r>
      <w:r w:rsidR="00DF2D3B">
        <w:rPr>
          <w:lang w:eastAsia="zh-CN"/>
        </w:rPr>
        <w:t xml:space="preserve"> </w:t>
      </w:r>
      <w:r w:rsidR="00C64632" w:rsidRPr="009A4919">
        <w:rPr>
          <w:lang w:eastAsia="zh-CN"/>
        </w:rPr>
        <w:t xml:space="preserve">and </w:t>
      </w:r>
      <w:r w:rsidR="002A2F48">
        <w:rPr>
          <w:lang w:eastAsia="zh-CN"/>
        </w:rPr>
        <w:t>fully-selected fishing mortality</w:t>
      </w:r>
      <w:r w:rsidR="008F0EEC">
        <w:rPr>
          <w:lang w:eastAsia="zh-CN"/>
        </w:rPr>
        <w:t xml:space="preserve"> rate</w:t>
      </w:r>
      <w:r w:rsidR="002A2F48">
        <w:rPr>
          <w:lang w:eastAsia="zh-CN"/>
        </w:rPr>
        <w:t xml:space="preserve"> (</w:t>
      </w:r>
      <w:r w:rsidR="009A7987">
        <w:rPr>
          <w:i/>
          <w:lang w:eastAsia="zh-CN"/>
        </w:rPr>
        <w:t>F</w:t>
      </w:r>
      <w:r w:rsidR="002A2F48">
        <w:rPr>
          <w:lang w:eastAsia="zh-CN"/>
        </w:rPr>
        <w:t>)</w:t>
      </w:r>
      <w:r w:rsidR="009B2FCA">
        <w:rPr>
          <w:lang w:eastAsia="zh-CN"/>
        </w:rPr>
        <w:t xml:space="preserve">. </w:t>
      </w:r>
      <w:r w:rsidR="0009560B">
        <w:rPr>
          <w:lang w:eastAsia="zh-CN"/>
        </w:rPr>
        <w:t xml:space="preserve">The </w:t>
      </w:r>
      <w:r w:rsidR="00863218">
        <w:rPr>
          <w:lang w:eastAsia="zh-CN"/>
        </w:rPr>
        <w:t>cause</w:t>
      </w:r>
      <w:r w:rsidR="0009560B">
        <w:rPr>
          <w:lang w:eastAsia="zh-CN"/>
        </w:rPr>
        <w:t xml:space="preserve"> </w:t>
      </w:r>
      <w:r w:rsidR="00863218">
        <w:rPr>
          <w:lang w:eastAsia="zh-CN"/>
        </w:rPr>
        <w:t>underlying</w:t>
      </w:r>
      <w:r w:rsidR="00DD3F78">
        <w:rPr>
          <w:lang w:eastAsia="zh-CN"/>
        </w:rPr>
        <w:t xml:space="preserve"> </w:t>
      </w:r>
      <w:r w:rsidR="0009560B">
        <w:rPr>
          <w:lang w:eastAsia="zh-CN"/>
        </w:rPr>
        <w:t>the</w:t>
      </w:r>
      <w:r w:rsidR="000950BB">
        <w:rPr>
          <w:lang w:eastAsia="zh-CN"/>
        </w:rPr>
        <w:t xml:space="preserve"> </w:t>
      </w:r>
      <w:r w:rsidR="00DD3F78">
        <w:rPr>
          <w:lang w:eastAsia="zh-CN"/>
        </w:rPr>
        <w:t xml:space="preserve">retrospective </w:t>
      </w:r>
      <w:r w:rsidR="00F54DEB">
        <w:rPr>
          <w:lang w:eastAsia="zh-CN"/>
        </w:rPr>
        <w:t xml:space="preserve">patterns </w:t>
      </w:r>
      <w:r w:rsidR="0009560B">
        <w:rPr>
          <w:lang w:eastAsia="zh-CN"/>
        </w:rPr>
        <w:t xml:space="preserve">is unclear, but </w:t>
      </w:r>
      <w:r w:rsidR="00FA4F66">
        <w:rPr>
          <w:lang w:eastAsia="zh-CN"/>
        </w:rPr>
        <w:t>no doubt</w:t>
      </w:r>
      <w:r w:rsidR="00930CF7">
        <w:rPr>
          <w:lang w:eastAsia="zh-CN"/>
        </w:rPr>
        <w:t>,</w:t>
      </w:r>
      <w:r w:rsidR="0009560B">
        <w:rPr>
          <w:lang w:eastAsia="zh-CN"/>
        </w:rPr>
        <w:t xml:space="preserve"> </w:t>
      </w:r>
      <w:r w:rsidR="000F6474">
        <w:rPr>
          <w:lang w:eastAsia="zh-CN"/>
        </w:rPr>
        <w:t>strong retrospective patterns</w:t>
      </w:r>
      <w:r w:rsidR="0009560B">
        <w:rPr>
          <w:lang w:eastAsia="zh-CN"/>
        </w:rPr>
        <w:t xml:space="preserve"> </w:t>
      </w:r>
      <w:r w:rsidR="00930CF7">
        <w:rPr>
          <w:lang w:eastAsia="zh-CN"/>
        </w:rPr>
        <w:t xml:space="preserve">in SSB and </w:t>
      </w:r>
      <w:r w:rsidR="00930CF7" w:rsidRPr="009A7987">
        <w:rPr>
          <w:rFonts w:hint="eastAsia"/>
          <w:i/>
          <w:lang w:eastAsia="zh-CN"/>
        </w:rPr>
        <w:t>F</w:t>
      </w:r>
      <w:r w:rsidR="00930CF7">
        <w:rPr>
          <w:lang w:eastAsia="zh-CN"/>
        </w:rPr>
        <w:t xml:space="preserve"> can </w:t>
      </w:r>
      <w:r w:rsidR="00DD3F78">
        <w:rPr>
          <w:lang w:eastAsia="zh-CN"/>
        </w:rPr>
        <w:t>induce</w:t>
      </w:r>
      <w:r w:rsidR="00C64632" w:rsidRPr="009A4919">
        <w:rPr>
          <w:lang w:eastAsia="zh-CN"/>
        </w:rPr>
        <w:t xml:space="preserve"> </w:t>
      </w:r>
      <w:r w:rsidR="00F96875">
        <w:rPr>
          <w:lang w:eastAsia="zh-CN"/>
        </w:rPr>
        <w:t xml:space="preserve">bias and </w:t>
      </w:r>
      <w:r w:rsidR="00C64632" w:rsidRPr="009A4919">
        <w:rPr>
          <w:lang w:eastAsia="zh-CN"/>
        </w:rPr>
        <w:t xml:space="preserve">uncertainty </w:t>
      </w:r>
      <w:r w:rsidR="00863218">
        <w:rPr>
          <w:lang w:eastAsia="zh-CN"/>
        </w:rPr>
        <w:t>in</w:t>
      </w:r>
      <w:r w:rsidR="00C64632" w:rsidRPr="009A4919">
        <w:rPr>
          <w:lang w:eastAsia="zh-CN"/>
        </w:rPr>
        <w:t xml:space="preserve"> </w:t>
      </w:r>
      <w:r w:rsidR="0051174A">
        <w:rPr>
          <w:lang w:eastAsia="zh-CN"/>
        </w:rPr>
        <w:t xml:space="preserve">the determination of </w:t>
      </w:r>
      <w:r w:rsidR="00C64632" w:rsidRPr="009A4919">
        <w:rPr>
          <w:lang w:eastAsia="zh-CN"/>
        </w:rPr>
        <w:t xml:space="preserve">stock </w:t>
      </w:r>
      <w:r w:rsidR="0051174A">
        <w:rPr>
          <w:lang w:eastAsia="zh-CN"/>
        </w:rPr>
        <w:t xml:space="preserve">and harvest </w:t>
      </w:r>
      <w:r w:rsidR="00C1167F">
        <w:rPr>
          <w:lang w:eastAsia="zh-CN"/>
        </w:rPr>
        <w:t>status</w:t>
      </w:r>
      <w:r w:rsidR="00F96875">
        <w:rPr>
          <w:lang w:eastAsia="zh-CN"/>
        </w:rPr>
        <w:t xml:space="preserve"> (Brooks and Legault 2016</w:t>
      </w:r>
      <w:r w:rsidR="00115975">
        <w:rPr>
          <w:lang w:eastAsia="zh-CN"/>
        </w:rPr>
        <w:t>; Miller and Legault 2017</w:t>
      </w:r>
      <w:r w:rsidR="00F96875">
        <w:rPr>
          <w:lang w:eastAsia="zh-CN"/>
        </w:rPr>
        <w:t>).</w:t>
      </w:r>
    </w:p>
    <w:p w14:paraId="44AC5484" w14:textId="6CEC65D3" w:rsidR="00C64632" w:rsidRPr="009A4919" w:rsidRDefault="003D704F" w:rsidP="008A5784">
      <w:pPr>
        <w:pStyle w:val="Chapterheading0"/>
        <w:spacing w:after="0"/>
        <w:jc w:val="left"/>
        <w:rPr>
          <w:lang w:eastAsia="zh-CN"/>
        </w:rPr>
      </w:pPr>
      <w:r>
        <w:tab/>
        <w:t>Retrospective pattern</w:t>
      </w:r>
      <w:r w:rsidR="002770F5">
        <w:t xml:space="preserve"> </w:t>
      </w:r>
      <w:r w:rsidR="009B2FCA">
        <w:t xml:space="preserve">refers to </w:t>
      </w:r>
      <w:r w:rsidR="00B811EC">
        <w:t xml:space="preserve">the systematic inconsistency </w:t>
      </w:r>
      <w:r w:rsidR="00B249F2">
        <w:t>in estimates of fishery variables when addition</w:t>
      </w:r>
      <w:r w:rsidR="003841E3">
        <w:t>al</w:t>
      </w:r>
      <w:r w:rsidR="00B249F2">
        <w:t xml:space="preserve"> ye</w:t>
      </w:r>
      <w:r w:rsidR="005128DE">
        <w:t xml:space="preserve">ars of data are </w:t>
      </w:r>
      <w:r w:rsidR="003841E3">
        <w:t xml:space="preserve">included in </w:t>
      </w:r>
      <w:r w:rsidR="005128DE">
        <w:t>the assessment model</w:t>
      </w:r>
      <w:r w:rsidR="00320BB4">
        <w:t xml:space="preserve"> </w:t>
      </w:r>
      <w:r w:rsidR="00320BB4">
        <w:fldChar w:fldCharType="begin"/>
      </w:r>
      <w:r w:rsidR="00320BB4">
        <w:instrText xml:space="preserve"> ADDIN EN.CITE &lt;EndNote&gt;&lt;Cite&gt;&lt;Author&gt;Mohn&lt;/Author&gt;&lt;Year&gt;1999&lt;/Year&gt;&lt;RecNum&gt;149&lt;/RecNum&gt;&lt;DisplayText&gt;(Mohn 1999)&lt;/DisplayText&gt;&lt;record&gt;&lt;rec-number&gt;149&lt;/rec-number&gt;&lt;foreign-keys&gt;&lt;key app="EN" db-id="sfrdfvtvbdax5de2svmvr9smwwas0vts2999" timestamp="1447360520"&gt;149&lt;/key&gt;&lt;/foreign-keys&gt;&lt;ref-type name="Journal Article"&gt;17&lt;/ref-type&gt;&lt;contributors&gt;&lt;authors&gt;&lt;author&gt;Mohn, R&lt;/author&gt;&lt;/authors&gt;&lt;/contributors&gt;&lt;titles&gt;&lt;title&gt;The retrospective problem in sequential population analysis: An investigation using cod fishery and simulated data&lt;/title&gt;&lt;secondary-title&gt;ICES Journal of Marine Science: Journal du Conseil&lt;/secondary-title&gt;&lt;/titles&gt;&lt;periodical&gt;&lt;full-title&gt;ICES Journal of Marine Science: Journal du Conseil&lt;/full-title&gt;&lt;/periodical&gt;&lt;pages&gt;473-488&lt;/pages&gt;&lt;volume&gt;56&lt;/volume&gt;&lt;number&gt;4&lt;/number&gt;&lt;dates&gt;&lt;year&gt;1999&lt;/year&gt;&lt;/dates&gt;&lt;isbn&gt;1054-3139&lt;/isbn&gt;&lt;urls&gt;&lt;/urls&gt;&lt;/record&gt;&lt;/Cite&gt;&lt;/EndNote&gt;</w:instrText>
      </w:r>
      <w:r w:rsidR="00320BB4">
        <w:fldChar w:fldCharType="separate"/>
      </w:r>
      <w:r w:rsidR="00320BB4">
        <w:rPr>
          <w:noProof/>
        </w:rPr>
        <w:t>(Mohn 1999)</w:t>
      </w:r>
      <w:r w:rsidR="00320BB4">
        <w:fldChar w:fldCharType="end"/>
      </w:r>
      <w:r w:rsidR="005128DE">
        <w:t xml:space="preserve">. </w:t>
      </w:r>
      <w:r w:rsidR="003841E3">
        <w:t>It</w:t>
      </w:r>
      <w:r w:rsidR="00BE6571">
        <w:t xml:space="preserve"> typically </w:t>
      </w:r>
      <w:r w:rsidR="00320BB4">
        <w:t>arises</w:t>
      </w:r>
      <w:r w:rsidR="00320BB4" w:rsidRPr="009A4919">
        <w:t xml:space="preserve"> </w:t>
      </w:r>
      <w:r w:rsidR="00C64632" w:rsidRPr="009A4919">
        <w:t xml:space="preserve">due to </w:t>
      </w:r>
      <w:r w:rsidR="0033701A">
        <w:rPr>
          <w:noProof/>
        </w:rPr>
        <w:t xml:space="preserve">misspecifying </w:t>
      </w:r>
      <w:r w:rsidR="00C64632" w:rsidRPr="009A4919">
        <w:t>temporal change</w:t>
      </w:r>
      <w:r w:rsidR="008B3326">
        <w:t>s</w:t>
      </w:r>
      <w:r w:rsidR="00C64632" w:rsidRPr="009A4919">
        <w:t xml:space="preserve"> in input data </w:t>
      </w:r>
      <w:r w:rsidR="00862574">
        <w:t>or</w:t>
      </w:r>
      <w:r w:rsidR="00C64632" w:rsidRPr="009A4919">
        <w:t xml:space="preserve"> biological parameters</w:t>
      </w:r>
      <w:r w:rsidR="003841E3">
        <w:t xml:space="preserve">, e.g. assuming a parameter is constant in the model when it varies in reality </w:t>
      </w:r>
      <w:r w:rsidR="00450312" w:rsidRPr="009A4919">
        <w:fldChar w:fldCharType="begin"/>
      </w:r>
      <w:r w:rsidR="004E092F">
        <w:instrText xml:space="preserve"> ADDIN EN.CITE &lt;EndNote&gt;&lt;Cite&gt;&lt;Author&gt;Legault&lt;/Author&gt;&lt;Year&gt;2009&lt;/Year&gt;&lt;RecNum&gt;162&lt;/RecNum&gt;&lt;DisplayText&gt;(Hurtado-Ferro et al. 2014; Legault 2009)&lt;/DisplayText&gt;&lt;record&gt;&lt;rec-number&gt;162&lt;/rec-number&gt;&lt;foreign-keys&gt;&lt;key app="EN" db-id="sfrdfvtvbdax5de2svmvr9smwwas0vts2999" timestamp="1457378197"&gt;162&lt;/key&gt;&lt;/foreign-keys&gt;&lt;ref-type name="Journal Article"&gt;17&lt;/ref-type&gt;&lt;contributors&gt;&lt;authors&gt;&lt;author&gt;Legault, Christopher M&lt;/author&gt;&lt;/authors&gt;&lt;/contributors&gt;&lt;titles&gt;&lt;title&gt;Report of the retrospective working group&lt;/title&gt;&lt;secondary-title&gt;NOAA NMFS Northeast Fisheries Science Center Reference Document&lt;/secondary-title&gt;&lt;/titles&gt;&lt;periodical&gt;&lt;full-title&gt;NOAA NMFS Northeast Fisheries Science Center Reference Document&lt;/full-title&gt;&lt;/periodical&gt;&lt;pages&gt;09-01&lt;/pages&gt;&lt;dates&gt;&lt;year&gt;2009&lt;/year&gt;&lt;/dates&gt;&lt;urls&gt;&lt;/urls&gt;&lt;/record&gt;&lt;/Cite&gt;&lt;Cite&gt;&lt;Author&gt;Hurtado-Ferro&lt;/Author&gt;&lt;Year&gt;2014&lt;/Year&gt;&lt;RecNum&gt;223&lt;/RecNum&gt;&lt;record&gt;&lt;rec-number&gt;223&lt;/rec-number&gt;&lt;foreign-keys&gt;&lt;key app="EN" db-id="sfrdfvtvbdax5de2svmvr9smwwas0vts2999" timestamp="1476758102"&gt;223&lt;/key&gt;&lt;/foreign-keys&gt;&lt;ref-type name="Journal Article"&gt;17&lt;/ref-type&gt;&lt;contributors&gt;&lt;authors&gt;&lt;author&gt;Hurtado-Ferro, Felipe&lt;/author&gt;&lt;author&gt;Szuwalski, Cody S&lt;/author&gt;&lt;author&gt;Valero, Juan L&lt;/author&gt;&lt;author&gt;Anderson, Sean C&lt;/author&gt;&lt;author&gt;Cunningham, Curry J&lt;/author&gt;&lt;author&gt;Johnson, Kelli F&lt;/author&gt;&lt;author&gt;Licandeo, Roberto&lt;/author&gt;&lt;author&gt;McGilliard, Carey R&lt;/author&gt;&lt;author&gt;Monnahan, Cole C&lt;/author&gt;&lt;author&gt;Muradian, Melissa L&lt;/author&gt;&lt;/authors&gt;&lt;/contributors&gt;&lt;titles&gt;&lt;title&gt;Looking in the rear-view mirror: bias and retrospective patterns in integrated, age-structured stock assessment models&lt;/title&gt;&lt;secondary-title&gt;ICES Journal of Marine Science: Journal du Conseil&lt;/secondary-title&gt;&lt;/titles&gt;&lt;periodical&gt;&lt;full-title&gt;ICES Journal of Marine Science: Journal du Conseil&lt;/full-title&gt;&lt;/periodical&gt;&lt;pages&gt;fsu198&lt;/pages&gt;&lt;dates&gt;&lt;year&gt;2014&lt;/year&gt;&lt;/dates&gt;&lt;isbn&gt;1054-3139&lt;/isbn&gt;&lt;urls&gt;&lt;/urls&gt;&lt;/record&gt;&lt;/Cite&gt;&lt;/EndNote&gt;</w:instrText>
      </w:r>
      <w:r w:rsidR="00450312" w:rsidRPr="009A4919">
        <w:fldChar w:fldCharType="separate"/>
      </w:r>
      <w:r w:rsidR="004E092F">
        <w:rPr>
          <w:noProof/>
        </w:rPr>
        <w:t>(Hurtado-Ferro et al. 2014; Legault 2009)</w:t>
      </w:r>
      <w:r w:rsidR="00450312" w:rsidRPr="009A4919">
        <w:fldChar w:fldCharType="end"/>
      </w:r>
      <w:r w:rsidR="00C64632" w:rsidRPr="009A4919">
        <w:t xml:space="preserve">. </w:t>
      </w:r>
      <w:r w:rsidR="00F67150">
        <w:t>To address</w:t>
      </w:r>
      <w:r w:rsidR="004208D2" w:rsidRPr="009A4919">
        <w:t xml:space="preserve"> </w:t>
      </w:r>
      <w:r w:rsidR="00F67150">
        <w:t>retrospective issue</w:t>
      </w:r>
      <w:r w:rsidR="003841E3">
        <w:t>s</w:t>
      </w:r>
      <w:r w:rsidR="009370D9" w:rsidRPr="009A4919">
        <w:t xml:space="preserve"> in </w:t>
      </w:r>
      <w:r w:rsidR="004208D2" w:rsidRPr="009A4919">
        <w:t>the</w:t>
      </w:r>
      <w:r w:rsidR="009370D9" w:rsidRPr="009A4919">
        <w:t xml:space="preserve"> assessments</w:t>
      </w:r>
      <w:r w:rsidR="004208D2" w:rsidRPr="009A4919">
        <w:t xml:space="preserve"> of </w:t>
      </w:r>
      <w:r>
        <w:t xml:space="preserve">some </w:t>
      </w:r>
      <w:r w:rsidR="004208D2" w:rsidRPr="009A4919">
        <w:t>New England fish stocks</w:t>
      </w:r>
      <w:r w:rsidR="00EE103B">
        <w:t xml:space="preserve"> such as </w:t>
      </w:r>
      <w:r w:rsidR="00EE103B" w:rsidRPr="009A4919">
        <w:t xml:space="preserve">Georges Bank yellowtail flounder </w:t>
      </w:r>
      <w:r w:rsidR="00450312" w:rsidRPr="009A4919">
        <w:fldChar w:fldCharType="begin"/>
      </w:r>
      <w:r w:rsidR="00EE103B">
        <w:instrText xml:space="preserve"> ADDIN EN.CITE &lt;EndNote&gt;&lt;Cite&gt;&lt;Author&gt;Legault&lt;/Author&gt;&lt;Year&gt;2012&lt;/Year&gt;&lt;RecNum&gt;198&lt;/RecNum&gt;&lt;DisplayText&gt;(Legault et al. 2012)&lt;/DisplayText&gt;&lt;record&gt;&lt;rec-number&gt;198&lt;/rec-number&gt;&lt;foreign-keys&gt;&lt;key app="EN" db-id="sfrdfvtvbdax5de2svmvr9smwwas0vts2999" timestamp="1470425449"&gt;198&lt;/key&gt;&lt;/foreign-keys&gt;&lt;ref-type name="Journal Article"&gt;17&lt;/ref-type&gt;&lt;contributors&gt;&lt;authors&gt;&lt;author&gt;Legault, Christopher M&lt;/author&gt;&lt;author&gt;Alade, Larry&lt;/author&gt;&lt;author&gt;Stone, Heath H&lt;/author&gt;&lt;author&gt;Gross, W Eric&lt;/author&gt;&lt;/authors&gt;&lt;/contributors&gt;&lt;titles&gt;&lt;title&gt;Stock assessment of Georges Bank yellowtail flounder for 2012&lt;/title&gt;&lt;secondary-title&gt;TRAC Ref. Doc&lt;/secondary-title&gt;&lt;/titles&gt;&lt;periodical&gt;&lt;full-title&gt;TRAC Ref. Doc&lt;/full-title&gt;&lt;/periodical&gt;&lt;pages&gt;133&lt;/pages&gt;&lt;volume&gt;2&lt;/volume&gt;&lt;dates&gt;&lt;year&gt;2012&lt;/year&gt;&lt;/dates&gt;&lt;urls&gt;&lt;/urls&gt;&lt;/record&gt;&lt;/Cite&gt;&lt;/EndNote&gt;</w:instrText>
      </w:r>
      <w:r w:rsidR="00450312" w:rsidRPr="009A4919">
        <w:fldChar w:fldCharType="separate"/>
      </w:r>
      <w:r w:rsidR="00EE103B">
        <w:rPr>
          <w:noProof/>
        </w:rPr>
        <w:t>(Legault et al. 2012)</w:t>
      </w:r>
      <w:r w:rsidR="00450312" w:rsidRPr="009A4919">
        <w:fldChar w:fldCharType="end"/>
      </w:r>
      <w:r w:rsidR="00EE103B" w:rsidRPr="009A4919">
        <w:t xml:space="preserve"> and Gulf of Maine Atlantic cod </w:t>
      </w:r>
      <w:r w:rsidR="00450312" w:rsidRPr="009A4919">
        <w:fldChar w:fldCharType="begin"/>
      </w:r>
      <w:r w:rsidR="00EE103B">
        <w:instrText xml:space="preserve"> ADDIN EN.CITE &lt;EndNote&gt;&lt;Cite&gt;&lt;Author&gt;NEFSC&lt;/Author&gt;&lt;Year&gt;2013&lt;/Year&gt;&lt;RecNum&gt;121&lt;/RecNum&gt;&lt;DisplayText&gt;(NEFSC 2013)&lt;/DisplayText&gt;&lt;record&gt;&lt;rec-number&gt;121&lt;/rec-number&gt;&lt;foreign-keys&gt;&lt;key app="EN" db-id="sfrdfvtvbdax5de2svmvr9smwwas0vts2999" timestamp="1428002885"&gt;121&lt;/key&gt;&lt;/foreign-keys&gt;&lt;ref-type name="Journal Article"&gt;17&lt;/ref-type&gt;&lt;contributors&gt;&lt;authors&gt;&lt;author&gt;NEFSC&lt;/author&gt;&lt;/authors&gt;&lt;/contributors&gt;&lt;titles&gt;&lt;title&gt;57th Northeast Regional Stock Assessment Workshop (57th SAW) Assessment Report&lt;/title&gt;&lt;secondary-title&gt;US Deptartment of Commerce, Northeast Fisheries Science Center Reference Document.&lt;/secondary-title&gt;&lt;/titles&gt;&lt;periodical&gt;&lt;full-title&gt;US Deptartment of Commerce, Northeast Fisheries Science Center Reference Document.&lt;/full-title&gt;&lt;/periodical&gt;&lt;dates&gt;&lt;year&gt;2013&lt;/year&gt;&lt;/dates&gt;&lt;urls&gt;&lt;/urls&gt;&lt;/record&gt;&lt;/Cite&gt;&lt;/EndNote&gt;</w:instrText>
      </w:r>
      <w:r w:rsidR="00450312" w:rsidRPr="009A4919">
        <w:fldChar w:fldCharType="separate"/>
      </w:r>
      <w:r w:rsidR="00EE103B">
        <w:rPr>
          <w:noProof/>
        </w:rPr>
        <w:t>(NEFSC 2013)</w:t>
      </w:r>
      <w:r w:rsidR="00450312" w:rsidRPr="009A4919">
        <w:fldChar w:fldCharType="end"/>
      </w:r>
      <w:r w:rsidR="009370D9" w:rsidRPr="009A4919">
        <w:t>,</w:t>
      </w:r>
      <w:r w:rsidR="00C64632" w:rsidRPr="009A4919">
        <w:t xml:space="preserve"> </w:t>
      </w:r>
      <w:r w:rsidR="00F67150">
        <w:t xml:space="preserve">scientists </w:t>
      </w:r>
      <w:r w:rsidR="00A07CD3">
        <w:t xml:space="preserve">sometimes </w:t>
      </w:r>
      <w:r w:rsidR="003E1980">
        <w:t>impos</w:t>
      </w:r>
      <w:r w:rsidR="00F67150">
        <w:t>e</w:t>
      </w:r>
      <w:r w:rsidR="00360CBF">
        <w:t xml:space="preserve"> a temporal trend </w:t>
      </w:r>
      <w:r w:rsidR="000950BB">
        <w:t>on</w:t>
      </w:r>
      <w:r w:rsidR="00360CBF">
        <w:t xml:space="preserve"> </w:t>
      </w:r>
      <w:r w:rsidR="00360CBF" w:rsidRPr="00360CBF">
        <w:rPr>
          <w:rFonts w:hint="eastAsia"/>
          <w:i/>
          <w:lang w:eastAsia="zh-CN"/>
        </w:rPr>
        <w:t>M</w:t>
      </w:r>
      <w:r w:rsidR="00360CBF">
        <w:t xml:space="preserve"> </w:t>
      </w:r>
      <w:r w:rsidR="00727F5D">
        <w:t xml:space="preserve">in </w:t>
      </w:r>
      <w:r>
        <w:t>stock</w:t>
      </w:r>
      <w:r w:rsidR="00360CBF">
        <w:t xml:space="preserve"> assessment models</w:t>
      </w:r>
      <w:r w:rsidR="00C64632" w:rsidRPr="009A4919">
        <w:t xml:space="preserve">. </w:t>
      </w:r>
      <w:r w:rsidR="00360CBF" w:rsidRPr="00360CBF">
        <w:rPr>
          <w:i/>
        </w:rPr>
        <w:t>M</w:t>
      </w:r>
      <w:r w:rsidR="00360CBF">
        <w:t xml:space="preserve"> </w:t>
      </w:r>
      <w:r w:rsidR="00C64632" w:rsidRPr="009A4919">
        <w:t xml:space="preserve">is an important parameter because it directly influences stock </w:t>
      </w:r>
      <w:r w:rsidR="004D3256" w:rsidRPr="009A4919">
        <w:t>produc</w:t>
      </w:r>
      <w:r w:rsidR="004D3256">
        <w:t>t</w:t>
      </w:r>
      <w:r w:rsidR="004D3256" w:rsidRPr="009A4919">
        <w:t>ivity</w:t>
      </w:r>
      <w:r w:rsidR="000950BB">
        <w:t>. Moreover, m</w:t>
      </w:r>
      <w:r w:rsidR="002770F5">
        <w:t>isspecifying</w:t>
      </w:r>
      <w:r w:rsidR="00C64632" w:rsidRPr="009A4919">
        <w:t xml:space="preserve"> </w:t>
      </w:r>
      <w:r w:rsidR="00C64632" w:rsidRPr="00477694">
        <w:rPr>
          <w:i/>
        </w:rPr>
        <w:t>M</w:t>
      </w:r>
      <w:r w:rsidR="00C64632" w:rsidRPr="009A4919">
        <w:t xml:space="preserve"> </w:t>
      </w:r>
      <w:r w:rsidR="00F1438F">
        <w:t>can</w:t>
      </w:r>
      <w:r w:rsidR="00C64632" w:rsidRPr="009A4919">
        <w:t xml:space="preserve"> lead to biased </w:t>
      </w:r>
      <w:r w:rsidR="00C64632" w:rsidRPr="009A4919">
        <w:lastRenderedPageBreak/>
        <w:t xml:space="preserve">estimation of </w:t>
      </w:r>
      <w:r w:rsidR="00921C8F">
        <w:t xml:space="preserve">population attributes </w:t>
      </w:r>
      <w:r w:rsidR="00450312">
        <w:fldChar w:fldCharType="begin"/>
      </w:r>
      <w:r w:rsidR="004E092F">
        <w:instrText xml:space="preserve"> ADDIN EN.CITE &lt;EndNote&gt;&lt;Cite&gt;&lt;Author&gt;Miller&lt;/Author&gt;&lt;Year&gt;2017&lt;/Year&gt;&lt;RecNum&gt;233&lt;/RecNum&gt;&lt;DisplayText&gt;(Miller and Legault 2017; Thorson et al. 2015)&lt;/DisplayText&gt;&lt;record&gt;&lt;rec-number&gt;233&lt;/rec-number&gt;&lt;foreign-keys&gt;&lt;key app="EN" db-id="sfrdfvtvbdax5de2svmvr9smwwas0vts2999" timestamp="1479584534"&gt;233&lt;/key&gt;&lt;/foreign-keys&gt;&lt;ref-type name="Journal Article"&gt;17&lt;/ref-type&gt;&lt;contributors&gt;&lt;authors&gt;&lt;author&gt;Miller, Timothy J&lt;/author&gt;&lt;author&gt;Legault, Christopher M&lt;/author&gt;&lt;/authors&gt;&lt;/contributors&gt;&lt;titles&gt;&lt;title&gt;Statistical behavior of retrospective patterns and their effects on estimation of stock and harvest status&lt;/title&gt;&lt;secondary-title&gt;Fisheries Research&lt;/secondary-title&gt;&lt;/titles&gt;&lt;periodical&gt;&lt;full-title&gt;Fisheries Research&lt;/full-title&gt;&lt;/periodical&gt;&lt;pages&gt;109-120&lt;/pages&gt;&lt;volume&gt;186&lt;/volume&gt;&lt;dates&gt;&lt;year&gt;2017&lt;/year&gt;&lt;/dates&gt;&lt;isbn&gt;0165-7836&lt;/isbn&gt;&lt;urls&gt;&lt;/urls&gt;&lt;/record&gt;&lt;/Cite&gt;&lt;Cite&gt;&lt;Author&gt;Thorson&lt;/Author&gt;&lt;Year&gt;2015&lt;/Year&gt;&lt;RecNum&gt;204&lt;/RecNum&gt;&lt;record&gt;&lt;rec-number&gt;204&lt;/rec-number&gt;&lt;foreign-keys&gt;&lt;key app="EN" db-id="sfrdfvtvbdax5de2svmvr9smwwas0vts2999" timestamp="1472522577"&gt;204&lt;/key&gt;&lt;/foreign-keys&gt;&lt;ref-type name="Journal Article"&gt;17&lt;/ref-type&gt;&lt;contributors&gt;&lt;authors&gt;&lt;author&gt;Thorson, James T&lt;/author&gt;&lt;author&gt;Monnahan, Cole C&lt;/author&gt;&lt;author&gt;Cope, Jason M&lt;/author&gt;&lt;/authors&gt;&lt;/contributors&gt;&lt;titles&gt;&lt;title&gt;The potential impact of time-variation in vital rates on fisheries management targets for marine fishes&lt;/title&gt;&lt;secondary-title&gt;Fisheries Research&lt;/secondary-title&gt;&lt;/titles&gt;&lt;periodical&gt;&lt;full-title&gt;Fisheries Research&lt;/full-title&gt;&lt;/periodical&gt;&lt;pages&gt;8-17&lt;/pages&gt;&lt;volume&gt;169&lt;/volume&gt;&lt;dates&gt;&lt;year&gt;2015&lt;/year&gt;&lt;/dates&gt;&lt;isbn&gt;0165-7836&lt;/isbn&gt;&lt;urls&gt;&lt;/urls&gt;&lt;/record&gt;&lt;/Cite&gt;&lt;/EndNote&gt;</w:instrText>
      </w:r>
      <w:r w:rsidR="00450312">
        <w:fldChar w:fldCharType="separate"/>
      </w:r>
      <w:r w:rsidR="004E092F">
        <w:rPr>
          <w:noProof/>
        </w:rPr>
        <w:t>(Miller and Legault 2017; Thorson et al. 2015)</w:t>
      </w:r>
      <w:r w:rsidR="00450312">
        <w:fldChar w:fldCharType="end"/>
      </w:r>
      <w:r w:rsidR="00921C8F">
        <w:t xml:space="preserve"> and </w:t>
      </w:r>
      <w:r w:rsidR="00C64632" w:rsidRPr="009A4919">
        <w:t xml:space="preserve">key reference points such as virgin </w:t>
      </w:r>
      <w:r w:rsidR="00B06D42">
        <w:t>biomass and maximum sustainable yield</w:t>
      </w:r>
      <w:r w:rsidR="00C64632" w:rsidRPr="009A4919">
        <w:t xml:space="preserve"> </w:t>
      </w:r>
      <w:r w:rsidR="00450312" w:rsidRPr="009A4919">
        <w:fldChar w:fldCharType="begin"/>
      </w:r>
      <w:r w:rsidR="004E092F">
        <w:instrText xml:space="preserve"> ADDIN EN.CITE &lt;EndNote&gt;&lt;Cite&gt;&lt;Author&gt;Johnson&lt;/Author&gt;&lt;Year&gt;2015&lt;/Year&gt;&lt;RecNum&gt;205&lt;/RecNum&gt;&lt;DisplayText&gt;(Johnson et al. 2015)&lt;/DisplayText&gt;&lt;record&gt;&lt;rec-number&gt;205&lt;/rec-number&gt;&lt;foreign-keys&gt;&lt;key app="EN" db-id="sfrdfvtvbdax5de2svmvr9smwwas0vts2999" timestamp="1472524070"&gt;205&lt;/key&gt;&lt;/foreign-keys&gt;&lt;ref-type name="Journal Article"&gt;17&lt;/ref-type&gt;&lt;contributors&gt;&lt;authors&gt;&lt;author&gt;Johnson, Kelli F&lt;/author&gt;&lt;author&gt;Monnahan, Cole C&lt;/author&gt;&lt;author&gt;McGilliard, Carey R&lt;/author&gt;&lt;author&gt;Vert-pre, Katyana A&lt;/author&gt;&lt;author&gt;Anderson, Sean C&lt;/author&gt;&lt;author&gt;Cunningham, Curry J&lt;/author&gt;&lt;author&gt;Hurtado-Ferro, Felipe&lt;/author&gt;&lt;author&gt;Licandeo, Roberto R&lt;/author&gt;&lt;author&gt;Muradian, Melissa L&lt;/author&gt;&lt;author&gt;Ono, Kotaro&lt;/author&gt;&lt;/authors&gt;&lt;/contributors&gt;&lt;titles&gt;&lt;title&gt;Time-varying natural mortality in fisheries stock assessment models: identifying a default approach&lt;/title&gt;&lt;secondary-title&gt;ICES Journal of Marine Science: Journal du Conseil&lt;/secondary-title&gt;&lt;/titles&gt;&lt;periodical&gt;&lt;full-title&gt;ICES Journal of Marine Science: Journal du Conseil&lt;/full-title&gt;&lt;/periodical&gt;&lt;pages&gt;137-150&lt;/pages&gt;&lt;volume&gt;72&lt;/volume&gt;&lt;number&gt;1&lt;/number&gt;&lt;dates&gt;&lt;year&gt;2015&lt;/year&gt;&lt;/dates&gt;&lt;isbn&gt;1054-3139&lt;/isbn&gt;&lt;urls&gt;&lt;/urls&gt;&lt;/record&gt;&lt;/Cite&gt;&lt;/EndNote&gt;</w:instrText>
      </w:r>
      <w:r w:rsidR="00450312" w:rsidRPr="009A4919">
        <w:fldChar w:fldCharType="separate"/>
      </w:r>
      <w:r w:rsidR="004E092F">
        <w:rPr>
          <w:noProof/>
        </w:rPr>
        <w:t>(Johnson et al. 2015)</w:t>
      </w:r>
      <w:r w:rsidR="00450312" w:rsidRPr="009A4919">
        <w:fldChar w:fldCharType="end"/>
      </w:r>
      <w:r w:rsidR="00C64632" w:rsidRPr="009A4919">
        <w:t xml:space="preserve">. </w:t>
      </w:r>
      <w:r w:rsidR="00F70887" w:rsidRPr="00F70887">
        <w:rPr>
          <w:i/>
        </w:rPr>
        <w:t>M</w:t>
      </w:r>
      <w:r w:rsidR="005B15B1">
        <w:t xml:space="preserve"> is</w:t>
      </w:r>
      <w:r w:rsidR="001D58CC">
        <w:t xml:space="preserve"> </w:t>
      </w:r>
      <w:r w:rsidR="00C65CC9">
        <w:t xml:space="preserve">often </w:t>
      </w:r>
      <w:r w:rsidR="00C64632" w:rsidRPr="009A4919">
        <w:t>difficult to estimate</w:t>
      </w:r>
      <w:r w:rsidR="000950BB">
        <w:t xml:space="preserve"> </w:t>
      </w:r>
      <w:r w:rsidR="00C64632" w:rsidRPr="009A4919">
        <w:t>because</w:t>
      </w:r>
      <w:r w:rsidR="00C63E91">
        <w:t xml:space="preserve"> it is confounded </w:t>
      </w:r>
      <w:r w:rsidR="00C64632" w:rsidRPr="009A4919">
        <w:t>with other parameters</w:t>
      </w:r>
      <w:r w:rsidR="001D58CC">
        <w:t xml:space="preserve"> such as</w:t>
      </w:r>
      <w:r w:rsidR="000950BB">
        <w:t xml:space="preserve"> </w:t>
      </w:r>
      <w:r w:rsidR="000950BB" w:rsidRPr="000950BB">
        <w:rPr>
          <w:i/>
          <w:iCs/>
        </w:rPr>
        <w:t>F</w:t>
      </w:r>
      <w:r w:rsidR="001D58CC">
        <w:t xml:space="preserve"> and recruitment</w:t>
      </w:r>
      <w:r w:rsidR="000950BB">
        <w:t xml:space="preserve">, so </w:t>
      </w:r>
      <w:r w:rsidR="00CA1EEF" w:rsidRPr="00CA1EEF">
        <w:rPr>
          <w:i/>
        </w:rPr>
        <w:t>M</w:t>
      </w:r>
      <w:r w:rsidR="00C64632" w:rsidRPr="009A4919">
        <w:t xml:space="preserve"> is </w:t>
      </w:r>
      <w:r w:rsidR="001D58CC">
        <w:t xml:space="preserve">usually </w:t>
      </w:r>
      <w:r w:rsidR="008B3326">
        <w:t>pre-specified</w:t>
      </w:r>
      <w:r w:rsidR="00C64632" w:rsidRPr="009A4919">
        <w:t xml:space="preserve"> as a time-invariant </w:t>
      </w:r>
      <w:r w:rsidR="008B3326">
        <w:t>constant</w:t>
      </w:r>
      <w:r w:rsidR="00C64632" w:rsidRPr="009A4919">
        <w:t xml:space="preserve"> to simplify model estimation </w:t>
      </w:r>
      <w:r w:rsidR="00450312" w:rsidRPr="009A4919">
        <w:fldChar w:fldCharType="begin">
          <w:fldData xml:space="preserve">PEVuZE5vdGU+PENpdGU+PEF1dGhvcj5MZWdhdWx0PC9BdXRob3I+PFllYXI+MjAxNTwvWWVhcj48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</w:fldData>
        </w:fldChar>
      </w:r>
      <w:r w:rsidR="004E092F">
        <w:instrText xml:space="preserve"> ADDIN EN.CITE </w:instrText>
      </w:r>
      <w:r w:rsidR="00450312">
        <w:fldChar w:fldCharType="begin">
          <w:fldData xml:space="preserve">PEVuZE5vdGU+PENpdGU+PEF1dGhvcj5MZWdhdWx0PC9BdXRob3I+PFllYXI+MjAxNTwvWWVhcj48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</w:fldData>
        </w:fldChar>
      </w:r>
      <w:r w:rsidR="004E092F">
        <w:instrText xml:space="preserve"> ADDIN EN.CITE.DATA </w:instrText>
      </w:r>
      <w:r w:rsidR="00450312">
        <w:fldChar w:fldCharType="end"/>
      </w:r>
      <w:r w:rsidR="00450312" w:rsidRPr="009A4919">
        <w:fldChar w:fldCharType="separate"/>
      </w:r>
      <w:r w:rsidR="004E092F">
        <w:rPr>
          <w:noProof/>
        </w:rPr>
        <w:t>(Deroba and Schueller 2013; Johnson et al. 2015; Legault and Palmer 2015)</w:t>
      </w:r>
      <w:r w:rsidR="00450312" w:rsidRPr="009A4919">
        <w:fldChar w:fldCharType="end"/>
      </w:r>
      <w:r w:rsidR="00C64632" w:rsidRPr="009A4919">
        <w:t xml:space="preserve">. </w:t>
      </w:r>
      <w:r w:rsidR="00450312" w:rsidRPr="009A4919">
        <w:fldChar w:fldCharType="begin"/>
      </w:r>
      <w:r w:rsidR="00D60285" w:rsidRPr="009A4919">
        <w:instrText xml:space="preserve"> ADDIN EN.CITE &lt;EndNote&gt;&lt;Cite AuthorYear="1"&gt;&lt;Author&gt;Deroba&lt;/Author&gt;&lt;Year&gt;2013&lt;/Year&gt;&lt;RecNum&gt;202&lt;/RecNum&gt;&lt;DisplayText&gt;Deroba and Schueller (2013)&lt;/DisplayText&gt;&lt;record&gt;&lt;rec-number&gt;202&lt;/rec-number&gt;&lt;foreign-keys&gt;&lt;key app="EN" db-id="sfrdfvtvbdax5de2svmvr9smwwas0vts2999" timestamp="1471142530"&gt;202&lt;/key&gt;&lt;/foreign-keys&gt;&lt;ref-type name="Journal Article"&gt;17&lt;/ref-type&gt;&lt;contributors&gt;&lt;authors&gt;&lt;author&gt;Deroba, Jonathan J&lt;/author&gt;&lt;author&gt;Schueller, Amy M&lt;/author&gt;&lt;/authors&gt;&lt;/contributors&gt;&lt;titles&gt;&lt;title&gt;Performance of stock assessments with misspecified age-and time-varying natural mortality&lt;/title&gt;&lt;secondary-title&gt;Fisheries Research&lt;/secondary-title&gt;&lt;/titles&gt;&lt;periodical&gt;&lt;full-title&gt;Fisheries Research&lt;/full-title&gt;&lt;/periodical&gt;&lt;pages&gt;27-40&lt;/pages&gt;&lt;volume&gt;146&lt;/volume&gt;&lt;dates&gt;&lt;year&gt;2013&lt;/year&gt;&lt;/dates&gt;&lt;isbn&gt;0165-7836&lt;/isbn&gt;&lt;urls&gt;&lt;/urls&gt;&lt;/record&gt;&lt;/Cite&gt;&lt;/EndNote&gt;</w:instrText>
      </w:r>
      <w:r w:rsidR="00450312" w:rsidRPr="009A4919">
        <w:fldChar w:fldCharType="separate"/>
      </w:r>
      <w:r w:rsidR="00D60285" w:rsidRPr="009A4919">
        <w:rPr>
          <w:noProof/>
        </w:rPr>
        <w:t>Deroba and Schueller (2013)</w:t>
      </w:r>
      <w:r w:rsidR="00450312" w:rsidRPr="009A4919">
        <w:fldChar w:fldCharType="end"/>
      </w:r>
      <w:r w:rsidR="00D60285" w:rsidRPr="009A4919">
        <w:t xml:space="preserve"> </w:t>
      </w:r>
      <w:r w:rsidR="00D60285">
        <w:t xml:space="preserve">conducted a </w:t>
      </w:r>
      <w:r w:rsidR="00D60285" w:rsidRPr="009A4919">
        <w:t xml:space="preserve">simulation </w:t>
      </w:r>
      <w:r w:rsidR="00D60285">
        <w:t>experiment</w:t>
      </w:r>
      <w:r w:rsidR="00D60285" w:rsidRPr="009A4919">
        <w:t xml:space="preserve"> </w:t>
      </w:r>
      <w:r w:rsidR="00F41529">
        <w:t xml:space="preserve">to evaluate the </w:t>
      </w:r>
      <w:r w:rsidR="00D60285" w:rsidRPr="009A4919">
        <w:t>estimation biases in SSB and recruit</w:t>
      </w:r>
      <w:r w:rsidR="00D60285">
        <w:t xml:space="preserve">ment </w:t>
      </w:r>
      <w:r w:rsidR="00F41529">
        <w:t xml:space="preserve">that are </w:t>
      </w:r>
      <w:r w:rsidR="00D60285">
        <w:t xml:space="preserve">induced by misspecifying </w:t>
      </w:r>
      <m:oMath>
        <m:r>
          <w:rPr>
            <w:rFonts w:ascii="Cambria Math" w:hAnsi="Cambria Math"/>
          </w:rPr>
          <m:t>M</m:t>
        </m:r>
      </m:oMath>
      <w:r w:rsidR="00D60285">
        <w:t>. The</w:t>
      </w:r>
      <w:r w:rsidR="000950BB">
        <w:t>ir results underline the importance</w:t>
      </w:r>
      <w:r w:rsidR="000950BB" w:rsidRPr="009A4919">
        <w:t xml:space="preserve"> of correctly specifying the temporal </w:t>
      </w:r>
      <w:r w:rsidR="000950BB">
        <w:t>trend</w:t>
      </w:r>
      <w:r w:rsidR="000950BB" w:rsidRPr="009A4919">
        <w:t xml:space="preserve"> in </w:t>
      </w:r>
      <m:oMath>
        <m:r>
          <w:rPr>
            <w:rFonts w:ascii="Cambria Math" w:hAnsi="Cambria Math"/>
          </w:rPr>
          <m:t>M</m:t>
        </m:r>
      </m:oMath>
      <w:r w:rsidR="000950BB">
        <w:t xml:space="preserve"> to stock assessment models, because </w:t>
      </w:r>
      <w:r w:rsidR="00D60285" w:rsidRPr="009A4919">
        <w:t xml:space="preserve">misspecifying the </w:t>
      </w:r>
      <w:r w:rsidR="00D60285" w:rsidRPr="009A4919">
        <w:rPr>
          <w:noProof/>
        </w:rPr>
        <w:t>temporal variation</w:t>
      </w:r>
      <w:r w:rsidR="00D60285" w:rsidRPr="009A4919">
        <w:t xml:space="preserve"> in </w:t>
      </w:r>
      <m:oMath>
        <m:r>
          <w:rPr>
            <w:rFonts w:ascii="Cambria Math" w:hAnsi="Cambria Math"/>
          </w:rPr>
          <m:t>M</m:t>
        </m:r>
      </m:oMath>
      <w:r w:rsidR="00D60285" w:rsidRPr="009A4919">
        <w:t xml:space="preserve"> induce</w:t>
      </w:r>
      <w:r w:rsidR="000950BB">
        <w:t xml:space="preserve">d </w:t>
      </w:r>
      <w:r w:rsidR="00D60285" w:rsidRPr="009A4919">
        <w:t xml:space="preserve">larger biases than misspecifying the age-variation in </w:t>
      </w:r>
      <m:oMath>
        <m:r>
          <w:rPr>
            <w:rFonts w:ascii="Cambria Math" w:hAnsi="Cambria Math"/>
          </w:rPr>
          <m:t>M</m:t>
        </m:r>
      </m:oMath>
      <w:r w:rsidR="00D60285" w:rsidRPr="009A4919">
        <w:t>.</w:t>
      </w:r>
      <w:r w:rsidR="00D60285">
        <w:t xml:space="preserve"> </w:t>
      </w:r>
      <w:r w:rsidR="000950BB">
        <w:t>T</w:t>
      </w:r>
      <w:r w:rsidR="003A2DE1" w:rsidRPr="009A4919">
        <w:t xml:space="preserve">he impacts of </w:t>
      </w:r>
      <w:r w:rsidR="003A2DE1">
        <w:t>misspecifying</w:t>
      </w:r>
      <w:r w:rsidR="003A2DE1" w:rsidRPr="009A4919">
        <w:t xml:space="preserve"> </w:t>
      </w:r>
      <m:oMath>
        <m:r>
          <w:rPr>
            <w:rFonts w:ascii="Cambria Math" w:hAnsi="Cambria Math"/>
          </w:rPr>
          <m:t>M</m:t>
        </m:r>
      </m:oMath>
      <w:r w:rsidR="003A2DE1" w:rsidRPr="009A4919">
        <w:t xml:space="preserve"> are positively related to </w:t>
      </w:r>
      <m:oMath>
        <m:r>
          <w:rPr>
            <w:rFonts w:ascii="Cambria Math" w:hAnsi="Cambria Math"/>
          </w:rPr>
          <m:t>M</m:t>
        </m:r>
        <m:r>
          <w:rPr>
            <w:rFonts w:ascii="Cambria Math" w:hAnsi="Cambria Math"/>
            <w:lang w:eastAsia="zh-CN"/>
          </w:rPr>
          <m:t>/(F+M)</m:t>
        </m:r>
      </m:oMath>
      <w:r w:rsidR="003A2DE1" w:rsidRPr="009A4919">
        <w:fldChar w:fldCharType="begin"/>
      </w:r>
      <w:r w:rsidR="003A2DE1">
        <w:instrText xml:space="preserve"> ADDIN EN.CITE &lt;EndNote&gt;&lt;Cite&gt;&lt;Author&gt;Legault&lt;/Author&gt;&lt;Year&gt;2015&lt;/Year&gt;&lt;RecNum&gt;160&lt;/RecNum&gt;&lt;DisplayText&gt;(Legault and Palmer 2015)&lt;/DisplayText&gt;&lt;record&gt;&lt;rec-number&gt;160&lt;/rec-number&gt;&lt;foreign-keys&gt;&lt;key app="EN" db-id="sfrdfvtvbdax5de2svmvr9smwwas0vts2999" timestamp="1457369173"&gt;160&lt;/key&gt;&lt;/foreign-keys&gt;&lt;ref-type name="Journal Article"&gt;17&lt;/ref-type&gt;&lt;contributors&gt;&lt;authors&gt;&lt;author&gt;Legault, Christopher M&lt;/author&gt;&lt;author&gt;Palmer, Michael C&lt;/author&gt;&lt;/authors&gt;&lt;/contributors&gt;&lt;titles&gt;&lt;title&gt;In what direction should the fishing mortality target change when natural mortality increases within an assessment?&lt;/title&gt;&lt;secondary-title&gt;Canadian Journal of Fisheries and Aquatic Sciences&lt;/secondary-title&gt;&lt;/titles&gt;&lt;periodical&gt;&lt;full-title&gt;Canadian Journal of Fisheries and Aquatic Sciences&lt;/full-title&gt;&lt;/periodical&gt;&lt;pages&gt;1-9&lt;/pages&gt;&lt;volume&gt;73&lt;/volume&gt;&lt;number&gt;999&lt;/number&gt;&lt;dates&gt;&lt;year&gt;2015&lt;/year&gt;&lt;/dates&gt;&lt;isbn&gt;0706-652X&lt;/isbn&gt;&lt;urls&gt;&lt;/urls&gt;&lt;/record&gt;&lt;/Cite&gt;&lt;/EndNote&gt;</w:instrText>
      </w:r>
      <w:r w:rsidR="003A2DE1" w:rsidRPr="009A4919">
        <w:fldChar w:fldCharType="end"/>
      </w:r>
      <w:r w:rsidR="008A1637">
        <w:t xml:space="preserve">, and </w:t>
      </w:r>
      <m:oMath>
        <m:r>
          <w:rPr>
            <w:rFonts w:ascii="Cambria Math" w:hAnsi="Cambria Math"/>
          </w:rPr>
          <m:t>M</m:t>
        </m:r>
        <m:r>
          <w:rPr>
            <w:rFonts w:ascii="Cambria Math" w:hAnsi="Cambria Math"/>
            <w:lang w:eastAsia="zh-CN"/>
          </w:rPr>
          <m:t>/(F+M)</m:t>
        </m:r>
      </m:oMath>
      <w:r w:rsidR="008A1637">
        <w:t xml:space="preserve"> </w:t>
      </w:r>
      <w:r w:rsidR="008A1637">
        <w:rPr>
          <w:noProof/>
        </w:rPr>
        <w:t>was near</w:t>
      </w:r>
      <w:r w:rsidR="008A1637">
        <w:t xml:space="preserve"> the </w:t>
      </w:r>
      <w:r w:rsidR="008A1637" w:rsidRPr="009A4919">
        <w:t>historical maximum</w:t>
      </w:r>
      <w:r w:rsidR="008A1637">
        <w:t xml:space="preserve"> for </w:t>
      </w:r>
      <w:r w:rsidR="008A1637">
        <w:rPr>
          <w:noProof/>
        </w:rPr>
        <w:t xml:space="preserve">SNEMA yellowtail flounder </w:t>
      </w:r>
      <w:r w:rsidR="008A1637" w:rsidRPr="009A4919">
        <w:t xml:space="preserve">in </w:t>
      </w:r>
      <w:r w:rsidR="008A1637">
        <w:t>2018</w:t>
      </w:r>
      <w:r w:rsidR="000950BB">
        <w:t xml:space="preserve"> </w:t>
      </w:r>
      <w:r w:rsidR="008A1637">
        <w:t xml:space="preserve">since </w:t>
      </w:r>
      <m:oMath>
        <m:r>
          <w:rPr>
            <w:rFonts w:ascii="Cambria Math" w:hAnsi="Cambria Math"/>
          </w:rPr>
          <m:t>F</m:t>
        </m:r>
      </m:oMath>
      <w:r w:rsidR="008A1637">
        <w:t xml:space="preserve"> was at a historic low </w:t>
      </w:r>
      <w:r w:rsidR="008A1637">
        <w:rPr>
          <w:noProof/>
        </w:rPr>
        <w:t xml:space="preserve">(Legault and Palmer 2015; </w:t>
      </w:r>
      <w:r w:rsidR="008A1637">
        <w:t>NEFSC 2020).</w:t>
      </w:r>
      <w:r w:rsidR="008A1637" w:rsidRPr="009A4919">
        <w:t xml:space="preserve"> </w:t>
      </w:r>
      <w:r w:rsidR="000950BB">
        <w:t>T</w:t>
      </w:r>
      <w:r w:rsidR="003A2DE1">
        <w:t xml:space="preserve">he current </w:t>
      </w:r>
      <w:r w:rsidR="00797336">
        <w:rPr>
          <w:noProof/>
        </w:rPr>
        <w:t xml:space="preserve">SNEMA yellowtail flounder </w:t>
      </w:r>
      <w:r w:rsidR="003A2DE1">
        <w:rPr>
          <w:noProof/>
        </w:rPr>
        <w:t xml:space="preserve">assessment </w:t>
      </w:r>
      <w:r w:rsidR="00797336">
        <w:rPr>
          <w:noProof/>
        </w:rPr>
        <w:t>specifie</w:t>
      </w:r>
      <w:r w:rsidR="003A2DE1">
        <w:rPr>
          <w:noProof/>
        </w:rPr>
        <w:t>s</w:t>
      </w:r>
      <w:r w:rsidR="00797336">
        <w:rPr>
          <w:noProof/>
        </w:rPr>
        <w:t xml:space="preserve"> </w:t>
      </w:r>
      <m:oMath>
        <m:r>
          <w:rPr>
            <w:rFonts w:ascii="Cambria Math" w:hAnsi="Cambria Math"/>
          </w:rPr>
          <m:t>M</m:t>
        </m:r>
      </m:oMath>
      <w:r w:rsidR="003A2DE1">
        <w:rPr>
          <w:noProof/>
        </w:rPr>
        <w:t xml:space="preserve"> as a time</w:t>
      </w:r>
      <w:r w:rsidR="00797336">
        <w:rPr>
          <w:noProof/>
        </w:rPr>
        <w:t>-invariant</w:t>
      </w:r>
      <w:r w:rsidR="003A2DE1">
        <w:t xml:space="preserve">, decreasing function of age, </w:t>
      </w:r>
      <w:r w:rsidR="00797336" w:rsidRPr="009A4919">
        <w:t xml:space="preserve">based on </w:t>
      </w:r>
      <w:r w:rsidR="003A2DE1">
        <w:t xml:space="preserve">a time series average of weight-at-age data and the </w:t>
      </w:r>
      <w:r w:rsidR="00797336">
        <w:t xml:space="preserve">allometric relationship </w:t>
      </w:r>
      <w:r w:rsidR="003A2DE1">
        <w:t xml:space="preserve">defining how </w:t>
      </w:r>
      <m:oMath>
        <m:r>
          <w:rPr>
            <w:rFonts w:ascii="Cambria Math" w:hAnsi="Cambria Math"/>
          </w:rPr>
          <m:t>M</m:t>
        </m:r>
      </m:oMath>
      <w:r w:rsidR="00797336">
        <w:t xml:space="preserve"> declines</w:t>
      </w:r>
      <w:r w:rsidR="00797336" w:rsidRPr="009A4919">
        <w:t xml:space="preserve"> with </w:t>
      </w:r>
      <w:r w:rsidR="003A2DE1">
        <w:t>siz</w:t>
      </w:r>
      <w:r w:rsidR="00797336">
        <w:t>e</w:t>
      </w:r>
      <w:r w:rsidR="003A2DE1">
        <w:t xml:space="preserve"> </w:t>
      </w:r>
      <w:r w:rsidR="00450312" w:rsidRPr="009A4919">
        <w:fldChar w:fldCharType="begin"/>
      </w:r>
      <w:r w:rsidR="008B06BB">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450312" w:rsidRPr="009A4919">
        <w:fldChar w:fldCharType="separate"/>
      </w:r>
      <w:r w:rsidR="008B06BB">
        <w:rPr>
          <w:noProof/>
        </w:rPr>
        <w:t>(</w:t>
      </w:r>
      <w:r w:rsidR="003A2DE1">
        <w:rPr>
          <w:noProof/>
        </w:rPr>
        <w:t xml:space="preserve">Lorenzen 1996; </w:t>
      </w:r>
      <w:r w:rsidR="008B06BB">
        <w:rPr>
          <w:noProof/>
        </w:rPr>
        <w:t>NEFSC 2012)</w:t>
      </w:r>
      <w:r w:rsidR="00450312" w:rsidRPr="009A4919">
        <w:fldChar w:fldCharType="end"/>
      </w:r>
      <w:r w:rsidR="00C64632" w:rsidRPr="009A4919">
        <w:t xml:space="preserve">. </w:t>
      </w:r>
      <w:r w:rsidR="008A1637">
        <w:t xml:space="preserve">Thus, </w:t>
      </w:r>
      <w:r w:rsidR="005B2434">
        <w:t xml:space="preserve">there is reason to believe that </w:t>
      </w:r>
      <w:r w:rsidR="002770F5">
        <w:rPr>
          <w:noProof/>
        </w:rPr>
        <w:t>misspecifying</w:t>
      </w:r>
      <w:r w:rsidR="00C64632" w:rsidRPr="009A4919">
        <w:t xml:space="preserve"> </w:t>
      </w:r>
      <m:oMath>
        <m:r>
          <w:rPr>
            <w:rFonts w:ascii="Cambria Math" w:hAnsi="Cambria Math"/>
          </w:rPr>
          <m:t>M</m:t>
        </m:r>
      </m:oMath>
      <w:r w:rsidR="005B2434" w:rsidRPr="009A4919">
        <w:t xml:space="preserve"> </w:t>
      </w:r>
      <w:r w:rsidR="005B2434">
        <w:t xml:space="preserve">as constant </w:t>
      </w:r>
      <w:r w:rsidR="00F41529">
        <w:t>c</w:t>
      </w:r>
      <w:r w:rsidR="005B2434">
        <w:t>ould</w:t>
      </w:r>
      <w:r w:rsidR="00F41529">
        <w:t xml:space="preserve"> be</w:t>
      </w:r>
      <w:r w:rsidR="00C64632" w:rsidRPr="009A4919">
        <w:t xml:space="preserve"> a</w:t>
      </w:r>
      <w:r w:rsidR="005B2434">
        <w:t xml:space="preserve"> </w:t>
      </w:r>
      <w:r w:rsidR="00C64632" w:rsidRPr="009A4919">
        <w:t xml:space="preserve">reason for the </w:t>
      </w:r>
      <w:r w:rsidR="005B2434">
        <w:t xml:space="preserve">concerning </w:t>
      </w:r>
      <w:r w:rsidR="00C64632" w:rsidRPr="009A4919">
        <w:t xml:space="preserve">retrospective </w:t>
      </w:r>
      <w:r w:rsidR="005B2434">
        <w:t xml:space="preserve">patterns </w:t>
      </w:r>
      <w:r w:rsidR="00C64632" w:rsidRPr="009A4919">
        <w:t xml:space="preserve">in </w:t>
      </w:r>
      <w:r w:rsidR="007255FE">
        <w:t>recent</w:t>
      </w:r>
      <w:r w:rsidR="003A087D">
        <w:t xml:space="preserve"> </w:t>
      </w:r>
      <w:r w:rsidR="00C91619">
        <w:t>assessments</w:t>
      </w:r>
      <w:r w:rsidR="00604DDA">
        <w:t xml:space="preserve"> of the stock</w:t>
      </w:r>
      <w:r w:rsidR="00C91619">
        <w:t>.</w:t>
      </w:r>
    </w:p>
    <w:p w14:paraId="223326C5" w14:textId="235B4A92" w:rsidR="00F73385" w:rsidRDefault="00C20671" w:rsidP="008A5784">
      <w:pPr>
        <w:pStyle w:val="Chapterheading0"/>
        <w:spacing w:after="0"/>
        <w:ind w:firstLine="720"/>
        <w:jc w:val="left"/>
      </w:pPr>
      <w:r>
        <w:rPr>
          <w:lang w:eastAsia="zh-CN"/>
        </w:rPr>
        <w:t>Instead of i</w:t>
      </w:r>
      <w:r w:rsidR="002770F5">
        <w:t>mpos</w:t>
      </w:r>
      <w:r>
        <w:t>ing</w:t>
      </w:r>
      <w:r w:rsidR="00730457">
        <w:t xml:space="preserve"> </w:t>
      </w:r>
      <w:r w:rsidR="00B3087B">
        <w:t>a trend</w:t>
      </w:r>
      <w:r w:rsidR="00D60285">
        <w:t xml:space="preserve"> on</w:t>
      </w:r>
      <w:r w:rsidR="00F65818" w:rsidRPr="009A4919">
        <w:t xml:space="preserve"> </w:t>
      </w:r>
      <m:oMath>
        <m:r>
          <w:rPr>
            <w:rFonts w:ascii="Cambria Math" w:hAnsi="Cambria Math"/>
          </w:rPr>
          <m:t>M</m:t>
        </m:r>
      </m:oMath>
      <w:r>
        <w:t xml:space="preserve"> by age or year</w:t>
      </w:r>
      <w:r w:rsidR="0071162D">
        <w:t xml:space="preserve">, we </w:t>
      </w:r>
      <w:r w:rsidR="00F65818" w:rsidRPr="009A4919">
        <w:t xml:space="preserve">explored a more </w:t>
      </w:r>
      <w:r w:rsidR="00730457">
        <w:t>flexible</w:t>
      </w:r>
      <w:r w:rsidR="009D1D16">
        <w:t xml:space="preserve"> </w:t>
      </w:r>
      <w:r w:rsidR="00B31DC6">
        <w:t xml:space="preserve">and objective </w:t>
      </w:r>
      <w:r w:rsidR="009D1D16">
        <w:t>method to address</w:t>
      </w:r>
      <w:r w:rsidR="00B3087B">
        <w:t xml:space="preserve"> </w:t>
      </w:r>
      <w:r w:rsidR="0071162D">
        <w:t xml:space="preserve">the </w:t>
      </w:r>
      <w:r w:rsidR="00F65818" w:rsidRPr="009A4919">
        <w:t xml:space="preserve">retrospective </w:t>
      </w:r>
      <w:r w:rsidR="00F44772">
        <w:t>problem</w:t>
      </w:r>
      <w:r>
        <w:t xml:space="preserve">: estimating </w:t>
      </w:r>
      <w:r w:rsidR="00B31DC6">
        <w:t xml:space="preserve">a </w:t>
      </w:r>
      <w:r>
        <w:t xml:space="preserve">2D </w:t>
      </w:r>
      <w:r w:rsidR="00B31DC6">
        <w:t>smoother</w:t>
      </w:r>
      <w:r w:rsidR="008F0EEC">
        <w:t xml:space="preserve"> </w:t>
      </w:r>
      <w:del w:id="90" w:author="Brian Stock" w:date="2020-08-31T15:39:00Z">
        <w:r w:rsidR="008F0EEC" w:rsidDel="009D446A">
          <w:delText xml:space="preserve">on survival </w:delText>
        </w:r>
        <w:r w:rsidR="005F3FBA" w:rsidDel="009D446A">
          <w:delText xml:space="preserve">or </w:delText>
        </w:r>
        <m:oMath>
          <m:r>
            <w:rPr>
              <w:rFonts w:ascii="Cambria Math" w:hAnsi="Cambria Math"/>
            </w:rPr>
            <m:t>M</m:t>
          </m:r>
        </m:oMath>
        <w:r w:rsidR="005F3FBA" w:rsidDel="009D446A">
          <w:delText xml:space="preserve"> </w:delText>
        </w:r>
      </w:del>
      <w:r w:rsidR="008F0EEC">
        <w:t xml:space="preserve">that was </w:t>
      </w:r>
      <w:r w:rsidRPr="009A4919">
        <w:t>first-order auto</w:t>
      </w:r>
      <w:r>
        <w:t xml:space="preserve">regressive, </w:t>
      </w:r>
      <w:r w:rsidRPr="009A4919">
        <w:rPr>
          <w:lang w:eastAsia="zh-CN"/>
        </w:rPr>
        <w:t>AR</w:t>
      </w:r>
      <w:r w:rsidRPr="009A4919">
        <w:t>(1)</w:t>
      </w:r>
      <w:r>
        <w:t xml:space="preserve">, </w:t>
      </w:r>
      <w:r w:rsidR="008F0EEC">
        <w:t>over both age and year</w:t>
      </w:r>
      <w:r w:rsidR="0031574F">
        <w:t xml:space="preserve">. </w:t>
      </w:r>
      <w:r>
        <w:t xml:space="preserve">We </w:t>
      </w:r>
      <w:r w:rsidR="00B3087B" w:rsidRPr="009A4919">
        <w:t>i</w:t>
      </w:r>
      <w:r w:rsidR="00B3087B">
        <w:t>mplemented</w:t>
      </w:r>
      <w:r w:rsidR="00F65818" w:rsidRPr="009A4919">
        <w:t xml:space="preserve"> </w:t>
      </w:r>
      <w:r>
        <w:t>this 2D AR(1) structure in</w:t>
      </w:r>
      <w:r w:rsidR="00F65818" w:rsidRPr="009A4919">
        <w:t xml:space="preserve"> </w:t>
      </w:r>
      <w:r>
        <w:t xml:space="preserve">the Woods Hole Assessment Model (WHAM), </w:t>
      </w:r>
      <w:r w:rsidR="00F65818" w:rsidRPr="009A4919">
        <w:t xml:space="preserve">a state-space age-structured assessment </w:t>
      </w:r>
      <w:r w:rsidR="005F3FBA">
        <w:t>framework</w:t>
      </w:r>
      <w:r w:rsidR="00F65818" w:rsidRPr="009A4919">
        <w:t xml:space="preserve"> </w:t>
      </w:r>
      <w:r>
        <w:t>developed at the NEFSC</w:t>
      </w:r>
      <w:r w:rsidR="00626AA7">
        <w:t xml:space="preserve"> (</w:t>
      </w:r>
      <w:r w:rsidR="0094034C">
        <w:t>Miller and Stock 2020; Stock and Miller, this issue</w:t>
      </w:r>
      <w:r w:rsidR="00626AA7">
        <w:t>)</w:t>
      </w:r>
      <w:r w:rsidR="00F65818" w:rsidRPr="009A4919">
        <w:t xml:space="preserve">. </w:t>
      </w:r>
      <w:r w:rsidR="003402DE">
        <w:t>Whereas</w:t>
      </w:r>
      <w:r w:rsidR="002E23AD">
        <w:t xml:space="preserve"> </w:t>
      </w:r>
      <w:r w:rsidR="002E23AD" w:rsidRPr="009A4919">
        <w:t xml:space="preserve">statistical catch-at-age models </w:t>
      </w:r>
      <w:r w:rsidR="00F857FE">
        <w:t>do not distinguish</w:t>
      </w:r>
      <w:r w:rsidR="00595093">
        <w:t xml:space="preserve"> </w:t>
      </w:r>
      <w:r w:rsidR="003402DE">
        <w:t xml:space="preserve">between </w:t>
      </w:r>
      <w:r w:rsidR="00595093">
        <w:t xml:space="preserve">observation </w:t>
      </w:r>
      <w:r w:rsidR="00F857FE">
        <w:t xml:space="preserve">and process </w:t>
      </w:r>
      <w:r w:rsidR="00595093">
        <w:lastRenderedPageBreak/>
        <w:t>error</w:t>
      </w:r>
      <w:r w:rsidR="00F857FE">
        <w:t>s</w:t>
      </w:r>
      <w:r w:rsidR="002E23AD" w:rsidRPr="009A4919">
        <w:t xml:space="preserve">, state-space models are </w:t>
      </w:r>
      <w:r w:rsidR="002E23AD">
        <w:rPr>
          <w:noProof/>
        </w:rPr>
        <w:t>able to</w:t>
      </w:r>
      <w:r w:rsidR="002E23AD" w:rsidRPr="009A4919">
        <w:t xml:space="preserve"> simultaneously estimate </w:t>
      </w:r>
      <w:r w:rsidR="005F3FBA">
        <w:t xml:space="preserve">process </w:t>
      </w:r>
      <w:r w:rsidR="003402DE">
        <w:t>error (</w:t>
      </w:r>
      <w:r w:rsidR="005F3FBA">
        <w:t xml:space="preserve">variance of </w:t>
      </w:r>
      <w:r w:rsidR="002E23AD" w:rsidRPr="009A4919">
        <w:t xml:space="preserve">unobserved </w:t>
      </w:r>
      <w:r w:rsidR="005F3FBA">
        <w:t xml:space="preserve">states, </w:t>
      </w:r>
      <w:r w:rsidR="003402DE">
        <w:t xml:space="preserve">such as </w:t>
      </w:r>
      <w:r w:rsidR="005F3FBA">
        <w:t>population numbers-at-age</w:t>
      </w:r>
      <w:r w:rsidR="003402DE">
        <w:t>)</w:t>
      </w:r>
      <w:r w:rsidR="005F3FBA">
        <w:t xml:space="preserve">, </w:t>
      </w:r>
      <w:r w:rsidR="002E23AD" w:rsidRPr="009A4919">
        <w:t xml:space="preserve">and the observation errors in </w:t>
      </w:r>
      <w:r w:rsidR="00ED16B2">
        <w:t>associated</w:t>
      </w:r>
      <w:r w:rsidR="002E23AD" w:rsidRPr="009A4919">
        <w:t xml:space="preserve"> data</w:t>
      </w:r>
      <w:r w:rsidR="002E23AD">
        <w:t xml:space="preserve"> </w:t>
      </w:r>
      <w:r w:rsidR="003402DE">
        <w:t>(Nielsen and Berg 2014; Miller et al. 2016; Aeberhard et al. 2018)</w:t>
      </w:r>
      <w:r w:rsidR="002E23AD" w:rsidRPr="009A4919">
        <w:t>.</w:t>
      </w:r>
      <w:r w:rsidR="00882D03">
        <w:t xml:space="preserve"> Statistical catch-at-age models assume that survival</w:t>
      </w:r>
      <w:r w:rsidR="00CB6097">
        <w:t xml:space="preserve"> is deterministic, i.e. the number of </w:t>
      </w:r>
      <w:r w:rsidR="00FE247C">
        <w:t xml:space="preserve">age </w:t>
      </w:r>
      <w:r w:rsidR="00FE247C" w:rsidRPr="00FE247C">
        <w:rPr>
          <w:i/>
          <w:iCs/>
        </w:rPr>
        <w:t>a</w:t>
      </w:r>
      <w:r w:rsidR="00FE247C">
        <w:t xml:space="preserve"> </w:t>
      </w:r>
      <w:r w:rsidR="00CB6097">
        <w:t>fish</w:t>
      </w:r>
      <w:r w:rsidR="00FE247C">
        <w:t xml:space="preserve"> in year </w:t>
      </w:r>
      <w:r w:rsidR="00FE247C" w:rsidRPr="00FE247C">
        <w:rPr>
          <w:i/>
          <w:iCs/>
        </w:rPr>
        <w:t>y</w:t>
      </w:r>
      <w:r w:rsidR="00FE247C">
        <w:t xml:space="preserve">, </w:t>
      </w:r>
      <m:oMath>
        <m:sSub>
          <m:sSubPr>
            <m:ctrlPr>
              <w:rPr>
                <w:rFonts w:ascii="Cambria Math" w:hAnsi="Cambria Math"/>
                <w:i/>
              </w:rPr>
            </m:ctrlPr>
          </m:sSubPr>
          <m:e>
            <m:r>
              <w:rPr>
                <w:rFonts w:ascii="Cambria Math" w:hAnsi="Cambria Math"/>
              </w:rPr>
              <m:t>N</m:t>
            </m:r>
          </m:e>
          <m:sub>
            <m:r>
              <w:rPr>
                <w:rFonts w:ascii="Cambria Math" w:hAnsi="Cambria Math"/>
              </w:rPr>
              <m:t>a,y</m:t>
            </m:r>
          </m:sub>
        </m:sSub>
      </m:oMath>
      <w:r w:rsidR="00FE247C">
        <w:t xml:space="preserve">, is determined by </w:t>
      </w:r>
      <w:r w:rsidR="00FE247C" w:rsidRPr="00BB5256">
        <w:rPr>
          <w:i/>
          <w:iCs/>
        </w:rPr>
        <w:t>F</w:t>
      </w:r>
      <w:r w:rsidR="00FE247C">
        <w:t xml:space="preserve">, </w:t>
      </w:r>
      <w:r w:rsidR="00FE247C" w:rsidRPr="00BB5256">
        <w:rPr>
          <w:i/>
          <w:iCs/>
        </w:rPr>
        <w:t>M</w:t>
      </w:r>
      <w:r w:rsidR="00FE247C">
        <w:t>, and the numbers in the previous year</w:t>
      </w:r>
      <w:r w:rsidR="00BB5256">
        <w:t xml:space="preserve">: </w:t>
      </w:r>
      <m:oMath>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a-1,y-1</m:t>
            </m:r>
          </m:sub>
        </m:sSub>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a-1,y-1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a-1,y-1</m:t>
                    </m:r>
                  </m:sub>
                </m:sSub>
              </m:e>
            </m:d>
          </m:sup>
        </m:sSup>
      </m:oMath>
      <w:r w:rsidR="00BB5256">
        <w:t>.</w:t>
      </w:r>
      <w:r w:rsidR="00CB6097">
        <w:t xml:space="preserve"> </w:t>
      </w:r>
      <w:r w:rsidR="009C083D">
        <w:t>Process error</w:t>
      </w:r>
      <w:r w:rsidR="001D6B3F">
        <w:t xml:space="preserve">s, </w:t>
      </w:r>
      <m:oMath>
        <m:r>
          <w:rPr>
            <w:rFonts w:ascii="Cambria Math" w:hAnsi="Cambria Math"/>
          </w:rPr>
          <m:t>ε</m:t>
        </m:r>
      </m:oMath>
      <w:r w:rsidR="001D6B3F">
        <w:t>,</w:t>
      </w:r>
      <w:r w:rsidR="009C083D">
        <w:t xml:space="preserve"> can be included directly on </w:t>
      </w:r>
      <m:oMath>
        <m:sSub>
          <m:sSubPr>
            <m:ctrlPr>
              <w:rPr>
                <w:rFonts w:ascii="Cambria Math" w:hAnsi="Cambria Math"/>
                <w:i/>
              </w:rPr>
            </m:ctrlPr>
          </m:sSubPr>
          <m:e>
            <m:r>
              <w:rPr>
                <w:rFonts w:ascii="Cambria Math" w:hAnsi="Cambria Math"/>
              </w:rPr>
              <m:t>N</m:t>
            </m:r>
          </m:e>
          <m:sub>
            <m:r>
              <w:rPr>
                <w:rFonts w:ascii="Cambria Math" w:hAnsi="Cambria Math"/>
              </w:rPr>
              <m:t>a,y</m:t>
            </m:r>
          </m:sub>
        </m:sSub>
      </m:oMath>
      <w:r w:rsidR="009C083D">
        <w:t xml:space="preserve"> as </w:t>
      </w:r>
      <w:r w:rsidR="00943533">
        <w:t xml:space="preserve">random effect </w:t>
      </w:r>
      <w:r w:rsidR="009C083D">
        <w:t xml:space="preserve">deviations in survival (Gudmundsson and Gunnlaugsson 2012; Nielsen and Berg 2014; </w:t>
      </w:r>
      <w:r w:rsidR="009C083D">
        <w:rPr>
          <w:noProof/>
        </w:rPr>
        <w:t>Miller et al. 2016</w:t>
      </w:r>
      <w:r w:rsidR="00882D03">
        <w:t>)</w:t>
      </w:r>
      <w:r w:rsidR="009C083D">
        <w:t xml:space="preserve"> or on </w:t>
      </w:r>
      <m:oMath>
        <m:sSub>
          <m:sSubPr>
            <m:ctrlPr>
              <w:rPr>
                <w:rFonts w:ascii="Cambria Math" w:hAnsi="Cambria Math"/>
                <w:i/>
              </w:rPr>
            </m:ctrlPr>
          </m:sSubPr>
          <m:e>
            <m:r>
              <w:rPr>
                <w:rFonts w:ascii="Cambria Math" w:hAnsi="Cambria Math"/>
              </w:rPr>
              <m:t>M</m:t>
            </m:r>
          </m:e>
          <m:sub>
            <m:r>
              <w:rPr>
                <w:rFonts w:ascii="Cambria Math" w:hAnsi="Cambria Math"/>
              </w:rPr>
              <m:t>a,y</m:t>
            </m:r>
          </m:sub>
        </m:sSub>
      </m:oMath>
      <w:r w:rsidR="00882D03">
        <w:t xml:space="preserve"> </w:t>
      </w:r>
      <w:r w:rsidR="009C083D">
        <w:t>(Cadigan 2016)</w:t>
      </w:r>
      <w:r w:rsidR="001D6B3F">
        <w:t xml:space="preserve">, such that </w:t>
      </w:r>
      <m:oMath>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a-1,y-1</m:t>
            </m:r>
          </m:sub>
        </m:sSub>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a-1,y-1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a-1,y-1</m:t>
                    </m:r>
                  </m:sub>
                </m:sSub>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a,y</m:t>
                </m:r>
              </m:sub>
            </m:sSub>
          </m:sup>
        </m:sSup>
      </m:oMath>
      <w:r w:rsidR="001D6B3F">
        <w:t xml:space="preserve">. </w:t>
      </w:r>
      <w:ins w:id="91" w:author="Brian Stock" w:date="2020-08-31T15:47:00Z">
        <w:r w:rsidR="00947B98">
          <w:t xml:space="preserve">Here, </w:t>
        </w:r>
      </w:ins>
      <w:del w:id="92" w:author="Brian Stock" w:date="2020-08-31T15:47:00Z">
        <w:r w:rsidR="00342366" w:rsidDel="00947B98">
          <w:delText>W</w:delText>
        </w:r>
      </w:del>
      <w:ins w:id="93" w:author="Brian Stock" w:date="2020-08-31T15:47:00Z">
        <w:r w:rsidR="00947B98">
          <w:t>w</w:t>
        </w:r>
      </w:ins>
      <w:r w:rsidR="00342366">
        <w:t>e e</w:t>
      </w:r>
      <w:r w:rsidR="003402DE">
        <w:t xml:space="preserve">xtend </w:t>
      </w:r>
      <w:r w:rsidR="002F2F3C">
        <w:t xml:space="preserve">the model presented in </w:t>
      </w:r>
      <w:r w:rsidR="002F2F3C">
        <w:rPr>
          <w:noProof/>
        </w:rPr>
        <w:t xml:space="preserve">Miller et al. (2016), </w:t>
      </w:r>
      <w:del w:id="94" w:author="Brian Stock" w:date="2020-08-31T15:45:00Z">
        <w:r w:rsidR="002F2F3C" w:rsidDel="00947B98">
          <w:rPr>
            <w:noProof/>
          </w:rPr>
          <w:delText xml:space="preserve">in </w:delText>
        </w:r>
      </w:del>
      <w:r w:rsidR="002F2F3C">
        <w:rPr>
          <w:noProof/>
        </w:rPr>
        <w:t xml:space="preserve">which </w:t>
      </w:r>
      <w:ins w:id="95" w:author="Brian Stock" w:date="2020-08-31T15:45:00Z">
        <w:r w:rsidR="00947B98">
          <w:rPr>
            <w:noProof/>
          </w:rPr>
          <w:t xml:space="preserve">included stochastic deviations in </w:t>
        </w:r>
      </w:ins>
      <w:r w:rsidR="000758EF">
        <w:t>annual survival</w:t>
      </w:r>
      <w:del w:id="96" w:author="Brian Stock" w:date="2020-08-31T15:45:00Z">
        <w:r w:rsidR="000758EF" w:rsidDel="00947B98">
          <w:delText xml:space="preserve"> </w:delText>
        </w:r>
        <w:r w:rsidR="002F2F3C" w:rsidDel="00947B98">
          <w:delText xml:space="preserve">was </w:delText>
        </w:r>
        <w:r w:rsidR="004D59D6" w:rsidDel="00947B98">
          <w:delText>stochastic</w:delText>
        </w:r>
      </w:del>
      <w:del w:id="97" w:author="Brian Stock" w:date="2020-08-31T15:44:00Z">
        <w:r w:rsidR="002F2F3C" w:rsidDel="00C936AD">
          <w:delText>,</w:delText>
        </w:r>
      </w:del>
      <w:del w:id="98" w:author="Brian Stock" w:date="2020-08-31T15:45:00Z">
        <w:r w:rsidR="002F2F3C" w:rsidDel="00947B98">
          <w:delText xml:space="preserve"> </w:delText>
        </w:r>
        <w:r w:rsidR="00986FA6" w:rsidDel="00947B98">
          <w:delText>but with</w:delText>
        </w:r>
        <w:r w:rsidR="009A4015" w:rsidDel="00947B98">
          <w:delText xml:space="preserve"> </w:delText>
        </w:r>
        <w:r w:rsidR="00972E0D" w:rsidDel="00947B98">
          <w:delText>the</w:delText>
        </w:r>
        <w:r w:rsidR="006C52B5" w:rsidDel="00947B98">
          <w:delText xml:space="preserve"> stochastic </w:delText>
        </w:r>
        <w:r w:rsidR="00943533" w:rsidDel="00947B98">
          <w:delText>deviations</w:delText>
        </w:r>
        <w:r w:rsidR="006C52B5" w:rsidDel="00947B98">
          <w:delText xml:space="preserve"> </w:delText>
        </w:r>
        <w:r w:rsidR="00972E0D" w:rsidDel="00947B98">
          <w:delText>in survival</w:delText>
        </w:r>
      </w:del>
      <w:r w:rsidR="00972E0D">
        <w:t xml:space="preserve"> </w:t>
      </w:r>
      <w:r w:rsidR="006C52B5">
        <w:t xml:space="preserve">assumed to be </w:t>
      </w:r>
      <w:r w:rsidR="00342366">
        <w:t xml:space="preserve">uncorrelated by age or year, i.e. all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m:rPr>
            <m:sty m:val="p"/>
          </m:rPr>
          <w:rPr>
            <w:rFonts w:ascii="Cambria Math" w:hAnsi="Cambria Math"/>
          </w:rPr>
          <m:t xml:space="preserve"> ~ N (0, </m:t>
        </m:r>
        <m:sSubSup>
          <m:sSubSupPr>
            <m:ctrlPr>
              <w:rPr>
                <w:rFonts w:ascii="Cambria Math" w:hAnsi="Cambria Math"/>
                <w:i/>
              </w:rPr>
            </m:ctrlPr>
          </m:sSubSupPr>
          <m:e>
            <m:r>
              <w:rPr>
                <w:rFonts w:ascii="Cambria Math" w:hAnsi="Cambria Math"/>
              </w:rPr>
              <m:t>σ</m:t>
            </m:r>
          </m:e>
          <m:sub>
            <m:r>
              <w:rPr>
                <w:rFonts w:ascii="Cambria Math" w:hAnsi="Cambria Math"/>
              </w:rPr>
              <m:t>a</m:t>
            </m:r>
          </m:sub>
          <m:sup>
            <m:r>
              <w:rPr>
                <w:rFonts w:ascii="Cambria Math" w:hAnsi="Cambria Math"/>
              </w:rPr>
              <m:t>2</m:t>
            </m:r>
          </m:sup>
        </m:sSubSup>
        <m:r>
          <m:rPr>
            <m:sty m:val="p"/>
          </m:rPr>
          <w:rPr>
            <w:rFonts w:ascii="Cambria Math" w:hAnsi="Cambria Math"/>
          </w:rPr>
          <m:t>)</m:t>
        </m:r>
      </m:oMath>
      <w:r w:rsidR="00342366">
        <w:t>.</w:t>
      </w:r>
      <w:r w:rsidR="00943533">
        <w:t xml:space="preserve"> </w:t>
      </w:r>
      <w:r w:rsidR="00BB0B16">
        <w:t>T</w:t>
      </w:r>
      <w:r w:rsidR="00943533">
        <w:t xml:space="preserve">he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rsidR="00943533">
        <w:t xml:space="preserve"> can be equivalently called “random effects</w:t>
      </w:r>
      <w:r w:rsidR="00BB0B16">
        <w:t xml:space="preserve">,” </w:t>
      </w:r>
      <w:r w:rsidR="00943533">
        <w:t>“deviations</w:t>
      </w:r>
      <w:r w:rsidR="00BB0B16">
        <w:t>,”</w:t>
      </w:r>
      <w:r w:rsidR="00943533">
        <w:t xml:space="preserve"> or “process errors</w:t>
      </w:r>
      <w:r w:rsidR="00BB0B16">
        <w:t xml:space="preserve">” on </w:t>
      </w:r>
      <w:r w:rsidR="00943533">
        <w:t>numbers-at-age</w:t>
      </w:r>
      <w:r w:rsidR="00BB0B16">
        <w:t xml:space="preserve"> or survival. </w:t>
      </w:r>
      <w:del w:id="99" w:author="Brian Stock" w:date="2020-08-31T15:48:00Z">
        <w:r w:rsidR="00BB0B16" w:rsidDel="00947B98">
          <w:delText>Henceforth</w:delText>
        </w:r>
      </w:del>
      <w:ins w:id="100" w:author="Brian Stock" w:date="2020-08-31T15:48:00Z">
        <w:r w:rsidR="00947B98">
          <w:t>Hereafter</w:t>
        </w:r>
      </w:ins>
      <w:r w:rsidR="00BB0B16">
        <w:t xml:space="preserve">, we refer to the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rsidR="00BB0B16">
        <w:t xml:space="preserve"> as random effects or deviations.</w:t>
      </w:r>
    </w:p>
    <w:p w14:paraId="1F630CBD" w14:textId="32A354E1" w:rsidR="00F35437" w:rsidRDefault="004B3293" w:rsidP="008A5784">
      <w:pPr>
        <w:pStyle w:val="Chapterheading0"/>
        <w:spacing w:after="0"/>
        <w:ind w:firstLine="720"/>
        <w:jc w:val="left"/>
      </w:pPr>
      <w:r>
        <w:t xml:space="preserve">In this study, we </w:t>
      </w:r>
      <w:r w:rsidR="00986FA6">
        <w:t>investigated</w:t>
      </w:r>
      <w:r>
        <w:t xml:space="preserve"> </w:t>
      </w:r>
      <w:r w:rsidR="003A2643">
        <w:t xml:space="preserve">2D </w:t>
      </w:r>
      <w:r w:rsidRPr="009A4919">
        <w:t>autocorrelation structure</w:t>
      </w:r>
      <w:r w:rsidR="00986FA6">
        <w:t xml:space="preserve">s on both survival and </w:t>
      </w:r>
      <m:oMath>
        <m:r>
          <w:rPr>
            <w:rFonts w:ascii="Cambria Math" w:hAnsi="Cambria Math"/>
          </w:rPr>
          <m:t>M</m:t>
        </m:r>
      </m:oMath>
      <w:r w:rsidRPr="009A4919">
        <w:t xml:space="preserve"> </w:t>
      </w:r>
      <w:r w:rsidR="00986FA6">
        <w:t xml:space="preserve">in an assessment of </w:t>
      </w:r>
      <w:r>
        <w:t>SNEMA yellowtail flounder</w:t>
      </w:r>
      <w:r w:rsidR="009A4015">
        <w:t>.</w:t>
      </w:r>
      <w:r>
        <w:t xml:space="preserve"> </w:t>
      </w:r>
      <w:r w:rsidR="00986FA6">
        <w:t xml:space="preserve">In </w:t>
      </w:r>
      <w:r w:rsidR="002767EC" w:rsidRPr="009A4919">
        <w:t>software packages such</w:t>
      </w:r>
      <w:r w:rsidR="00867CBB" w:rsidRPr="009A4919">
        <w:t xml:space="preserve"> as AD Model Builder</w:t>
      </w:r>
      <w:r w:rsidR="002767EC" w:rsidRPr="009A4919">
        <w:t xml:space="preserve"> </w:t>
      </w:r>
      <w:r w:rsidR="00B40212">
        <w:t>(</w:t>
      </w:r>
      <w:r w:rsidR="00B40212">
        <w:rPr>
          <w:rFonts w:hint="eastAsia"/>
          <w:lang w:eastAsia="zh-CN"/>
        </w:rPr>
        <w:t>ADMB</w:t>
      </w:r>
      <w:r w:rsidR="00986FA6">
        <w:t xml:space="preserve">; </w:t>
      </w:r>
      <w:r w:rsidR="00450312">
        <w:fldChar w:fldCharType="begin"/>
      </w:r>
      <w:r w:rsidR="00B40212">
        <w:instrText xml:space="preserve"> ADDIN EN.CITE &lt;EndNote&gt;&lt;Cite ExcludeAuth="1" ExcludeYear="1"&gt;&lt;Author&gt;Fournier&lt;/Author&gt;&lt;Year&gt;2012&lt;/Year&gt;&lt;RecNum&gt;155&lt;/RecNum&gt;&lt;record&gt;&lt;rec-number&gt;155&lt;/rec-number&gt;&lt;foreign-keys&gt;&lt;key app="EN" db-id="sfrdfvtvbdax5de2svmvr9smwwas0vts2999" timestamp="1454347851"&gt;155&lt;/key&gt;&lt;/foreign-keys&gt;&lt;ref-type name="Journal Article"&gt;17&lt;/ref-type&gt;&lt;contributors&gt;&lt;authors&gt;&lt;author&gt;Fournier, David A&lt;/author&gt;&lt;author&gt;Skaug, Hans J&lt;/author&gt;&lt;author&gt;Ancheta, Johnoel&lt;/author&gt;&lt;author&gt;Ianelli, James&lt;/author&gt;&lt;author&gt;Magnusson, Arni&lt;/author&gt;&lt;author&gt;Maunder, Mark N&lt;/author&gt;&lt;author&gt;Nielsen, Anders&lt;/author&gt;&lt;author&gt;Sibert, John&lt;/author&gt;&lt;/authors&gt;&lt;/contributors&gt;&lt;titles&gt;&lt;title&gt;AD Model Builder: using automatic differentiation for statistical inference of highly parameterized complex nonlinear models&lt;/title&gt;&lt;secondary-title&gt;Optimization Methods and Software&lt;/secondary-title&gt;&lt;/titles&gt;&lt;periodical&gt;&lt;full-title&gt;Optimization Methods and Software&lt;/full-title&gt;&lt;/periodical&gt;&lt;pages&gt;233-249&lt;/pages&gt;&lt;volume&gt;27&lt;/volume&gt;&lt;number&gt;2&lt;/number&gt;&lt;dates&gt;&lt;year&gt;2012&lt;/year&gt;&lt;/dates&gt;&lt;isbn&gt;1055-6788&lt;/isbn&gt;&lt;urls&gt;&lt;/urls&gt;&lt;/record&gt;&lt;/Cite&gt;&lt;/EndNote&gt;</w:instrText>
      </w:r>
      <w:r w:rsidR="00450312">
        <w:fldChar w:fldCharType="end"/>
      </w:r>
      <w:r w:rsidR="00B40212">
        <w:t>Fournier et al. 2012)</w:t>
      </w:r>
      <w:r w:rsidR="002767EC" w:rsidRPr="009A4919">
        <w:t xml:space="preserve"> and T</w:t>
      </w:r>
      <w:r w:rsidR="00867CBB" w:rsidRPr="009A4919">
        <w:t xml:space="preserve">emplate </w:t>
      </w:r>
      <w:r w:rsidR="002767EC" w:rsidRPr="009A4919">
        <w:t>M</w:t>
      </w:r>
      <w:r w:rsidR="00867CBB" w:rsidRPr="009A4919">
        <w:t xml:space="preserve">odel </w:t>
      </w:r>
      <w:r w:rsidR="002767EC" w:rsidRPr="009A4919">
        <w:t>B</w:t>
      </w:r>
      <w:r w:rsidR="00867CBB" w:rsidRPr="009A4919">
        <w:t>uilder</w:t>
      </w:r>
      <w:r w:rsidR="002767EC" w:rsidRPr="009A4919">
        <w:t xml:space="preserve"> </w:t>
      </w:r>
      <w:r w:rsidR="007A2C37" w:rsidRPr="009A4919">
        <w:t>(TMB</w:t>
      </w:r>
      <w:r w:rsidR="00986FA6">
        <w:t xml:space="preserve">; </w:t>
      </w:r>
      <w:r w:rsidR="00450312">
        <w:fldChar w:fldCharType="begin"/>
      </w:r>
      <w:r w:rsidR="00B40212">
        <w:instrText xml:space="preserve"> ADDIN EN.CITE &lt;EndNote&gt;&lt;Cite ExcludeAuth="1" ExcludeYear="1"&gt;&lt;Author&gt;Kristensen&lt;/Author&gt;&lt;Year&gt;2015&lt;/Year&gt;&lt;RecNum&gt;209&lt;/RecNum&gt;&lt;record&gt;&lt;rec-number&gt;209&lt;/rec-number&gt;&lt;foreign-keys&gt;&lt;key app="EN" db-id="sfrdfvtvbdax5de2svmvr9smwwas0vts2999" timestamp="1473184135"&gt;209&lt;/key&gt;&lt;/foreign-keys&gt;&lt;ref-type name="Journal Article"&gt;17&lt;/ref-type&gt;&lt;contributors&gt;&lt;authors&gt;&lt;author&gt;Kristensen, K&lt;/author&gt;&lt;author&gt;Nielsen, A&lt;/author&gt;&lt;author&gt;Berg, CW&lt;/author&gt;&lt;author&gt;Skaug, H&lt;/author&gt;&lt;/authors&gt;&lt;/contributors&gt;&lt;titles&gt;&lt;title&gt;Template model builder TMB&lt;/title&gt;&lt;secondary-title&gt;J. Stat. Softw&lt;/secondary-title&gt;&lt;/titles&gt;&lt;periodical&gt;&lt;full-title&gt;J. Stat. Softw&lt;/full-title&gt;&lt;/periodical&gt;&lt;dates&gt;&lt;year&gt;2015&lt;/year&gt;&lt;/dates&gt;&lt;urls&gt;&lt;/urls&gt;&lt;/record&gt;&lt;/Cite&gt;&lt;/EndNote&gt;</w:instrText>
      </w:r>
      <w:r w:rsidR="00450312">
        <w:fldChar w:fldCharType="end"/>
      </w:r>
      <w:r w:rsidR="00B3087B">
        <w:t>Kristensen et al. 201</w:t>
      </w:r>
      <w:r w:rsidR="00986FA6">
        <w:t>6</w:t>
      </w:r>
      <w:r w:rsidR="007A2C37" w:rsidRPr="009A4919">
        <w:t>)</w:t>
      </w:r>
      <w:r w:rsidR="002767EC" w:rsidRPr="009A4919">
        <w:t>,</w:t>
      </w:r>
      <w:r w:rsidR="002770F5">
        <w:t xml:space="preserve"> </w:t>
      </w:r>
      <w:r w:rsidR="00986FA6">
        <w:t xml:space="preserve">alternative models </w:t>
      </w:r>
      <w:r w:rsidR="00177DAB" w:rsidRPr="009A4919">
        <w:t xml:space="preserve">can be </w:t>
      </w:r>
      <w:r w:rsidR="00986FA6">
        <w:t xml:space="preserve">objectively </w:t>
      </w:r>
      <w:r>
        <w:t>compared</w:t>
      </w:r>
      <w:r w:rsidR="00177DAB" w:rsidRPr="009A4919">
        <w:t xml:space="preserve"> </w:t>
      </w:r>
      <w:r w:rsidR="00B3087B">
        <w:t>based on</w:t>
      </w:r>
      <w:r w:rsidR="00177DAB" w:rsidRPr="009A4919">
        <w:t xml:space="preserve"> </w:t>
      </w:r>
      <w:r w:rsidR="00986FA6">
        <w:t xml:space="preserve">metrics of </w:t>
      </w:r>
      <w:r w:rsidR="009A4015">
        <w:t xml:space="preserve">retrospective </w:t>
      </w:r>
      <w:r w:rsidR="00986FA6">
        <w:t xml:space="preserve">pattern, e.g. </w:t>
      </w:r>
      <w:r w:rsidR="009A4015">
        <w:t xml:space="preserve">Mohn’s </w:t>
      </w:r>
      <m:oMath>
        <m:r>
          <w:rPr>
            <w:rFonts w:ascii="Cambria Math" w:hAnsi="Cambria Math"/>
          </w:rPr>
          <m:t>ρ</m:t>
        </m:r>
      </m:oMath>
      <w:r w:rsidR="008A5784">
        <w:t xml:space="preserve"> </w:t>
      </w:r>
      <w:r w:rsidR="00450312">
        <w:fldChar w:fldCharType="begin"/>
      </w:r>
      <w:r w:rsidR="00F83724">
        <w:instrText xml:space="preserve"> ADDIN EN.CITE &lt;EndNote&gt;&lt;Cite&gt;&lt;Author&gt;Mohn&lt;/Author&gt;&lt;Year&gt;1999&lt;/Year&gt;&lt;RecNum&gt;149&lt;/RecNum&gt;&lt;DisplayText&gt;(Mohn 1999)&lt;/DisplayText&gt;&lt;record&gt;&lt;rec-number&gt;149&lt;/rec-number&gt;&lt;foreign-keys&gt;&lt;key app="EN" db-id="sfrdfvtvbdax5de2svmvr9smwwas0vts2999" timestamp="1447360520"&gt;149&lt;/key&gt;&lt;/foreign-keys&gt;&lt;ref-type name="Journal Article"&gt;17&lt;/ref-type&gt;&lt;contributors&gt;&lt;authors&gt;&lt;author&gt;Mohn, R&lt;/author&gt;&lt;/authors&gt;&lt;/contributors&gt;&lt;titles&gt;&lt;title&gt;The retrospective problem in sequential population analysis: An investigation using cod fishery and simulated data&lt;/title&gt;&lt;secondary-title&gt;ICES Journal of Marine Science: Journal du Conseil&lt;/secondary-title&gt;&lt;/titles&gt;&lt;periodical&gt;&lt;full-title&gt;ICES Journal of Marine Science: Journal du Conseil&lt;/full-title&gt;&lt;/periodical&gt;&lt;pages&gt;473-488&lt;/pages&gt;&lt;volume&gt;56&lt;/volume&gt;&lt;number&gt;4&lt;/number&gt;&lt;dates&gt;&lt;year&gt;1999&lt;/year&gt;&lt;/dates&gt;&lt;isbn&gt;1054-3139&lt;/isbn&gt;&lt;urls&gt;&lt;/urls&gt;&lt;/record&gt;&lt;/Cite&gt;&lt;/EndNote&gt;</w:instrText>
      </w:r>
      <w:r w:rsidR="00450312">
        <w:fldChar w:fldCharType="separate"/>
      </w:r>
      <w:r w:rsidR="00F83724">
        <w:rPr>
          <w:noProof/>
        </w:rPr>
        <w:t>(Mohn 1999)</w:t>
      </w:r>
      <w:r w:rsidR="00450312">
        <w:fldChar w:fldCharType="end"/>
      </w:r>
      <w:r w:rsidR="00986FA6">
        <w:t xml:space="preserve">, and </w:t>
      </w:r>
      <w:r w:rsidR="008A373A">
        <w:t xml:space="preserve">model fit, e.g. </w:t>
      </w:r>
      <w:r w:rsidR="00E971FF">
        <w:t>Akaike</w:t>
      </w:r>
      <w:r w:rsidR="008A373A">
        <w:t>’s</w:t>
      </w:r>
      <w:r w:rsidR="00E971FF">
        <w:t xml:space="preserve"> </w:t>
      </w:r>
      <w:r w:rsidR="00F66D09" w:rsidRPr="009A4919">
        <w:t>information criterion (AIC</w:t>
      </w:r>
      <w:r w:rsidR="008A373A">
        <w:t>; Akaike 1973; Burnham and Anderson 2002)</w:t>
      </w:r>
      <w:r w:rsidR="00177DAB" w:rsidRPr="009A4919">
        <w:t>.</w:t>
      </w:r>
      <w:bookmarkStart w:id="101" w:name="_Toc465598051"/>
      <w:r w:rsidR="00F73385">
        <w:t xml:space="preserve"> </w:t>
      </w:r>
      <w:r w:rsidR="00BB4BB4">
        <w:t>W</w:t>
      </w:r>
      <w:r w:rsidR="00F73385">
        <w:t xml:space="preserve">e assessed </w:t>
      </w:r>
      <w:r w:rsidR="008A373A">
        <w:t xml:space="preserve">whether </w:t>
      </w:r>
      <w:r w:rsidR="00AD08A0">
        <w:t xml:space="preserve">it was better to place </w:t>
      </w:r>
      <w:r w:rsidR="008A373A">
        <w:t xml:space="preserve">the 2D AR(1) smoother on survival versus </w:t>
      </w:r>
      <m:oMath>
        <m:r>
          <w:rPr>
            <w:rFonts w:ascii="Cambria Math" w:hAnsi="Cambria Math"/>
          </w:rPr>
          <m:t>M</m:t>
        </m:r>
      </m:oMath>
      <w:r w:rsidR="008A373A">
        <w:t xml:space="preserve">, if a model could be estimated with 2D AR(1) smoothers on both </w:t>
      </w:r>
      <w:r w:rsidR="00AD08A0">
        <w:t xml:space="preserve">survival and </w:t>
      </w:r>
      <m:oMath>
        <m:r>
          <w:rPr>
            <w:rFonts w:ascii="Cambria Math" w:hAnsi="Cambria Math"/>
          </w:rPr>
          <m:t>M</m:t>
        </m:r>
      </m:oMath>
      <w:r w:rsidR="00AD08A0">
        <w:t>, and the impact on estimates of S</w:t>
      </w:r>
      <w:r w:rsidR="00E44981">
        <w:t xml:space="preserve">SB and </w:t>
      </w:r>
      <w:r w:rsidR="00E44981" w:rsidRPr="00E44981">
        <w:rPr>
          <w:i/>
        </w:rPr>
        <w:t>F</w:t>
      </w:r>
      <w:r w:rsidR="00E44981">
        <w:t>.</w:t>
      </w:r>
      <w:r w:rsidR="00BB4BB4">
        <w:t xml:space="preserve"> Finally, we </w:t>
      </w:r>
      <w:r w:rsidR="002750BC">
        <w:t xml:space="preserve">evaluated whether incorporating an </w:t>
      </w:r>
      <w:r w:rsidR="00BB4BB4">
        <w:t xml:space="preserve">environmental </w:t>
      </w:r>
      <w:r w:rsidR="002750BC">
        <w:t xml:space="preserve">effect in </w:t>
      </w:r>
      <w:r w:rsidR="004D3808">
        <w:t xml:space="preserve">the stock-recruit function </w:t>
      </w:r>
      <w:r w:rsidR="002750BC">
        <w:t>could further improve retrospective patterns and model fit.</w:t>
      </w:r>
    </w:p>
    <w:p w14:paraId="35EC78D7" w14:textId="77777777" w:rsidR="004C022D" w:rsidRPr="00BD499D" w:rsidRDefault="004C022D" w:rsidP="001829AC">
      <w:pPr>
        <w:pStyle w:val="Chapterheading0"/>
        <w:jc w:val="left"/>
      </w:pPr>
    </w:p>
    <w:p w14:paraId="1D55C63A" w14:textId="0AC2F435" w:rsidR="00BC621B" w:rsidRPr="00BC621B" w:rsidRDefault="00004AB7" w:rsidP="001829AC">
      <w:pPr>
        <w:pStyle w:val="Heading1"/>
        <w:numPr>
          <w:ilvl w:val="0"/>
          <w:numId w:val="15"/>
        </w:numPr>
      </w:pPr>
      <w:r>
        <w:lastRenderedPageBreak/>
        <w:t>Material</w:t>
      </w:r>
      <w:r w:rsidR="00ED575D">
        <w:t xml:space="preserve"> and </w:t>
      </w:r>
      <w:r w:rsidR="002972FB">
        <w:t>M</w:t>
      </w:r>
      <w:r w:rsidR="002767EC" w:rsidRPr="009A4919">
        <w:t>ethods</w:t>
      </w:r>
      <w:bookmarkEnd w:id="101"/>
    </w:p>
    <w:p w14:paraId="7EA26BB8" w14:textId="29589964" w:rsidR="00F5594A" w:rsidRPr="00004AB7" w:rsidRDefault="00BC621B" w:rsidP="001829AC">
      <w:pPr>
        <w:pStyle w:val="Heading2"/>
      </w:pPr>
      <w:r>
        <w:t>2.1.  2</w:t>
      </w:r>
      <w:r w:rsidR="00784661" w:rsidRPr="00004AB7">
        <w:t xml:space="preserve">D AR(1) </w:t>
      </w:r>
      <w:r w:rsidR="00BB4BB4">
        <w:t>smoother</w:t>
      </w:r>
    </w:p>
    <w:p w14:paraId="380B6B14" w14:textId="0D07AACF" w:rsidR="002767EC" w:rsidRDefault="006D683B" w:rsidP="001E6F32">
      <w:pPr>
        <w:pStyle w:val="Chapterheading0"/>
        <w:spacing w:after="0"/>
        <w:jc w:val="left"/>
      </w:pPr>
      <w:r>
        <w:rPr>
          <w:rFonts w:hint="eastAsia"/>
          <w:lang w:eastAsia="zh-CN"/>
        </w:rPr>
        <w:t>We</w:t>
      </w:r>
      <w:r w:rsidR="002767EC" w:rsidRPr="009A4919">
        <w:t xml:space="preserve"> </w:t>
      </w:r>
      <w:r w:rsidR="00BB4BB4">
        <w:t xml:space="preserve">first </w:t>
      </w:r>
      <w:r w:rsidR="00A26B92">
        <w:t>compare</w:t>
      </w:r>
      <w:r w:rsidR="00867CBB" w:rsidRPr="009A4919">
        <w:t xml:space="preserve">d </w:t>
      </w:r>
      <w:r w:rsidR="00A26B92">
        <w:t>various</w:t>
      </w:r>
      <w:r w:rsidR="002767EC" w:rsidRPr="009A4919">
        <w:t xml:space="preserve"> autocorrelation structure</w:t>
      </w:r>
      <w:r w:rsidR="00A26B92">
        <w:t>s</w:t>
      </w:r>
      <w:r w:rsidR="002767EC" w:rsidRPr="009A4919">
        <w:t xml:space="preserve"> </w:t>
      </w:r>
      <w:r w:rsidR="00531E35">
        <w:t>for</w:t>
      </w:r>
      <w:r w:rsidR="0014178D">
        <w:t xml:space="preserve"> </w:t>
      </w:r>
      <w:r w:rsidR="00271E75">
        <w:t xml:space="preserve">survival </w:t>
      </w:r>
      <w:r w:rsidR="0014178D">
        <w:t>deviations in</w:t>
      </w:r>
      <w:r w:rsidR="00AF72BC">
        <w:t xml:space="preserve"> </w:t>
      </w:r>
      <w:r w:rsidR="00D228C2">
        <w:t>WHAM</w:t>
      </w:r>
      <w:r w:rsidR="002767EC" w:rsidRPr="009A4919">
        <w:t xml:space="preserve">. </w:t>
      </w:r>
      <w:r w:rsidR="00DC26B1" w:rsidRPr="009A4919">
        <w:t xml:space="preserve">For simplicity, </w:t>
      </w:r>
      <w:r>
        <w:t>we</w:t>
      </w:r>
      <w:r w:rsidR="00DC26B1" w:rsidRPr="009A4919">
        <w:t xml:space="preserve"> only considered the first-order aut</w:t>
      </w:r>
      <w:r w:rsidR="00CD4530">
        <w:t xml:space="preserve">ocorrelation structure that </w:t>
      </w:r>
      <w:r w:rsidR="001829AC">
        <w:t xml:space="preserve">has been </w:t>
      </w:r>
      <w:r w:rsidR="00DC26B1" w:rsidRPr="009A4919">
        <w:t xml:space="preserve">widely used in previous studies </w:t>
      </w:r>
      <w:r w:rsidR="00450312" w:rsidRPr="009A4919">
        <w:fldChar w:fldCharType="begin"/>
      </w:r>
      <w:r w:rsidR="008B06BB">
        <w:instrText xml:space="preserve"> ADDIN EN.CITE &lt;EndNote&gt;&lt;Cite&gt;&lt;Author&gt;Nielsen&lt;/Author&gt;&lt;Year&gt;2014&lt;/Year&gt;&lt;RecNum&gt;135&lt;/RecNum&gt;&lt;DisplayText&gt;(Cadigan 2015; Nielsen and Berg 2014)&lt;/DisplayText&gt;&lt;record&gt;&lt;rec-number&gt;135&lt;/rec-number&gt;&lt;foreign-keys&gt;&lt;key app="EN" db-id="sfrdfvtvbdax5de2svmvr9smwwas0vts2999" timestamp="1432927654"&gt;135&lt;/key&gt;&lt;/foreign-keys&gt;&lt;ref-type name="Journal Article"&gt;17&lt;/ref-type&gt;&lt;contributors&gt;&lt;authors&gt;&lt;author&gt;Nielsen, Anders&lt;/author&gt;&lt;author&gt;Berg, Casper W&lt;/author&gt;&lt;/authors&gt;&lt;/contributors&gt;&lt;titles&gt;&lt;title&gt;Estimation of time-varying selectivity in stock assessments using state-space models&lt;/title&gt;&lt;secondary-title&gt;Fisheries Research&lt;/secondary-title&gt;&lt;/titles&gt;&lt;periodical&gt;&lt;full-title&gt;Fisheries Research&lt;/full-title&gt;&lt;/periodical&gt;&lt;pages&gt;96-101&lt;/pages&gt;&lt;volume&gt;158&lt;/volume&gt;&lt;dates&gt;&lt;year&gt;2014&lt;/year&gt;&lt;/dates&gt;&lt;isbn&gt;0165-7836&lt;/isbn&gt;&lt;urls&gt;&lt;/urls&gt;&lt;/record&gt;&lt;/Cite&gt;&lt;Cite&gt;&lt;Author&gt;Cadigan&lt;/Author&gt;&lt;Year&gt;2015&lt;/Year&gt;&lt;RecNum&gt;161&lt;/RecNum&gt;&lt;record&gt;&lt;rec-number&gt;161&lt;/rec-number&gt;&lt;foreign-keys&gt;&lt;key app="EN" db-id="sfrdfvtvbdax5de2svmvr9smwwas0vts2999" timestamp="1457375767"&gt;161&lt;/key&gt;&lt;/foreign-keys&gt;&lt;ref-type name="Journal Article"&gt;17&lt;/ref-type&gt;&lt;contributors&gt;&lt;authors&gt;&lt;author&gt;Cadigan, Noel G&lt;/author&gt;&lt;/authors&gt;&lt;/contributors&gt;&lt;titles&gt;&lt;title&gt;A state-space stock assessment model for northern cod, including under-reported catches and variable natural mortality rates 1&lt;/title&gt;&lt;secondary-title&gt;Canadian Journal of Fisheries and Aquatic Sciences&lt;/secondary-title&gt;&lt;/titles&gt;&lt;periodical&gt;&lt;full-title&gt;Canadian Journal of Fisheries and Aquatic Sciences&lt;/full-title&gt;&lt;/periodical&gt;&lt;pages&gt;1-13&lt;/pages&gt;&lt;volume&gt;72&lt;/volume&gt;&lt;number&gt;999&lt;/number&gt;&lt;dates&gt;&lt;year&gt;2015&lt;/year&gt;&lt;/dates&gt;&lt;isbn&gt;0706-652X&lt;/isbn&gt;&lt;urls&gt;&lt;/urls&gt;&lt;/record&gt;&lt;/Cite&gt;&lt;/EndNote&gt;</w:instrText>
      </w:r>
      <w:r w:rsidR="00450312" w:rsidRPr="009A4919">
        <w:fldChar w:fldCharType="separate"/>
      </w:r>
      <w:r w:rsidR="008B06BB">
        <w:rPr>
          <w:noProof/>
        </w:rPr>
        <w:t>(Cadigan 201</w:t>
      </w:r>
      <w:r w:rsidR="00882D03">
        <w:rPr>
          <w:noProof/>
        </w:rPr>
        <w:t>6</w:t>
      </w:r>
      <w:r w:rsidR="008B06BB">
        <w:rPr>
          <w:noProof/>
        </w:rPr>
        <w:t>; Nielsen and Berg 2014)</w:t>
      </w:r>
      <w:r w:rsidR="00450312" w:rsidRPr="009A4919">
        <w:fldChar w:fldCharType="end"/>
      </w:r>
      <w:r w:rsidR="00136A89" w:rsidRPr="009A4919">
        <w:t>.</w:t>
      </w:r>
      <w:r>
        <w:t xml:space="preserve"> </w:t>
      </w:r>
      <w:r w:rsidR="00860DE0">
        <w:t xml:space="preserve">In </w:t>
      </w:r>
      <w:r w:rsidR="00D228C2">
        <w:t>WHAM</w:t>
      </w:r>
      <w:r w:rsidR="002767EC" w:rsidRPr="009A4919">
        <w:t xml:space="preserve">, the </w:t>
      </w:r>
      <w:r w:rsidR="00A26B92">
        <w:t xml:space="preserve">stochastic </w:t>
      </w:r>
      <w:r w:rsidR="002767EC" w:rsidRPr="009A4919">
        <w:t xml:space="preserve">survival </w:t>
      </w:r>
      <w:r w:rsidR="00020BC5">
        <w:rPr>
          <w:lang w:eastAsia="zh-CN"/>
        </w:rPr>
        <w:t>deviation</w:t>
      </w:r>
      <w:r w:rsidR="00D228C2">
        <w:rPr>
          <w:lang w:eastAsia="zh-CN"/>
        </w:rPr>
        <w:t xml:space="preserve">s, </w:t>
      </w:r>
      <m:oMath>
        <m:sSub>
          <m:sSubPr>
            <m:ctrlPr>
              <w:rPr>
                <w:rFonts w:ascii="Cambria Math" w:hAnsi="Cambria Math"/>
                <w:i/>
                <w:iCs/>
              </w:rPr>
            </m:ctrlPr>
          </m:sSubPr>
          <m:e>
            <m:r>
              <w:rPr>
                <w:rFonts w:ascii="Cambria Math" w:hAnsi="Cambria Math"/>
              </w:rPr>
              <m:t>ε</m:t>
            </m:r>
          </m:e>
          <m:sub>
            <m:r>
              <w:rPr>
                <w:rFonts w:ascii="Cambria Math" w:hAnsi="Cambria Math"/>
              </w:rPr>
              <m:t>a,y</m:t>
            </m:r>
          </m:sub>
        </m:sSub>
      </m:oMath>
      <w:r w:rsidR="00D228C2">
        <w:t>,</w:t>
      </w:r>
      <w:r w:rsidR="00D228C2">
        <w:rPr>
          <w:lang w:eastAsia="zh-CN"/>
        </w:rPr>
        <w:t xml:space="preserve"> </w:t>
      </w:r>
      <w:r w:rsidR="00A447E0">
        <w:t>for</w:t>
      </w:r>
      <w:r w:rsidR="002767EC" w:rsidRPr="009A4919">
        <w:t xml:space="preserve"> age </w:t>
      </w:r>
      <m:oMath>
        <m:r>
          <w:rPr>
            <w:rFonts w:ascii="Cambria Math" w:hAnsi="Cambria Math"/>
          </w:rPr>
          <m:t>a</m:t>
        </m:r>
      </m:oMath>
      <w:r w:rsidR="002767EC" w:rsidRPr="009A4919">
        <w:t xml:space="preserve"> and year </w:t>
      </w:r>
      <w:r w:rsidR="001B14B5">
        <w:rPr>
          <w:i/>
        </w:rPr>
        <w:t>y</w:t>
      </w:r>
      <w:r w:rsidR="00D228C2">
        <w:rPr>
          <w:i/>
        </w:rPr>
        <w:t xml:space="preserve"> </w:t>
      </w:r>
      <w:r w:rsidR="00D228C2">
        <w:t>(</w:t>
      </w:r>
      <m:oMath>
        <m:r>
          <m:rPr>
            <m:sty m:val="p"/>
          </m:rPr>
          <w:rPr>
            <w:rFonts w:ascii="Cambria Math" w:hAnsi="Cambria Math"/>
          </w:rPr>
          <m:t>0</m:t>
        </m:r>
        <m:r>
          <w:rPr>
            <w:rFonts w:ascii="Cambria Math" w:hAnsi="Cambria Math"/>
          </w:rPr>
          <m:t>&lt;y&lt;Y</m:t>
        </m:r>
      </m:oMath>
      <w:r w:rsidR="00D228C2">
        <w:t>)</w:t>
      </w:r>
      <w:r w:rsidR="00D228C2" w:rsidRPr="009A4919">
        <w:t xml:space="preserve"> </w:t>
      </w:r>
      <w:r w:rsidR="00840CAE">
        <w:t xml:space="preserve">can be calculated by rewriting </w:t>
      </w:r>
      <w:r w:rsidR="00860DE0">
        <w:t xml:space="preserve">the </w:t>
      </w:r>
      <w:r w:rsidR="007C7F99" w:rsidRPr="009A4919">
        <w:t>stock equations</w:t>
      </w:r>
      <w:r w:rsidR="00CD4530">
        <w:t>:</w:t>
      </w:r>
    </w:p>
    <w:p w14:paraId="2917B436" w14:textId="24A2ED52" w:rsidR="00AA3D54" w:rsidRDefault="00A447E0" w:rsidP="00C23217">
      <w:pPr>
        <w:pStyle w:val="Chapterheading0"/>
        <w:spacing w:after="0"/>
        <w:jc w:val="left"/>
      </w:pPr>
      <m:oMathPara>
        <m:oMath>
          <m:r>
            <m:rPr>
              <m:sty m:val="p"/>
            </m:rPr>
            <w:rPr>
              <w:rFonts w:ascii="Cambria Math" w:hAnsi="Cambria Math"/>
            </w:rPr>
            <m:t>log</m:t>
          </m:r>
          <m:sSub>
            <m:sSubPr>
              <m:ctrlPr>
                <w:rPr>
                  <w:rFonts w:ascii="Cambria Math" w:hAnsi="Cambria Math"/>
                  <w:i/>
                </w:rPr>
              </m:ctrlPr>
            </m:sSubPr>
            <m:e>
              <m:r>
                <m:rPr>
                  <m:sty m:val="p"/>
                </m:rPr>
                <w:rPr>
                  <w:rFonts w:ascii="Cambria Math" w:hAnsi="Cambria Math"/>
                </w:rPr>
                <m:t>(</m:t>
              </m:r>
              <m:r>
                <w:rPr>
                  <w:rFonts w:ascii="Cambria Math" w:hAnsi="Cambria Math"/>
                </w:rPr>
                <m:t>N</m:t>
              </m:r>
            </m:e>
            <m:sub>
              <m:r>
                <w:rPr>
                  <w:rFonts w:ascii="Cambria Math" w:hAnsi="Cambria Math"/>
                </w:rPr>
                <m:t>a,y</m:t>
              </m:r>
            </m:sub>
          </m:sSub>
          <m:r>
            <m:rPr>
              <m:sty m:val="p"/>
            </m:rPr>
            <w:rPr>
              <w:rFonts w:ascii="Cambria Math" w:hAnsi="Cambria Math"/>
            </w:rPr>
            <m:t>)</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log</m:t>
                  </m:r>
                  <m:d>
                    <m:dPr>
                      <m:ctrlPr>
                        <w:rPr>
                          <w:rFonts w:ascii="Cambria Math" w:hAnsi="Cambria Math"/>
                        </w:rPr>
                      </m:ctrlPr>
                    </m:dPr>
                    <m:e>
                      <w:bookmarkStart w:id="102" w:name="OLE_LINK9"/>
                      <w:bookmarkStart w:id="103" w:name="OLE_LINK12"/>
                      <m:r>
                        <w:rPr>
                          <w:rFonts w:ascii="Cambria Math" w:hAnsi="Cambria Math"/>
                        </w:rPr>
                        <m:t>g</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x</m:t>
                              </m:r>
                            </m:e>
                            <m:sub>
                              <m:r>
                                <w:rPr>
                                  <w:rFonts w:ascii="Cambria Math" w:hAnsi="Cambria Math"/>
                                </w:rPr>
                                <m:t>y-1</m:t>
                              </m:r>
                            </m:sub>
                          </m:sSub>
                          <m:r>
                            <w:rPr>
                              <w:rFonts w:ascii="Cambria Math" w:hAnsi="Cambria Math"/>
                            </w:rPr>
                            <m:t>,</m:t>
                          </m:r>
                          <m:sSub>
                            <m:sSubPr>
                              <m:ctrlPr>
                                <w:rPr>
                                  <w:rFonts w:ascii="Cambria Math" w:hAnsi="Cambria Math"/>
                                  <w:i/>
                                </w:rPr>
                              </m:ctrlPr>
                            </m:sSubPr>
                            <m:e>
                              <m:r>
                                <w:rPr>
                                  <w:rFonts w:ascii="Cambria Math" w:hAnsi="Cambria Math"/>
                                </w:rPr>
                                <m:t>SSB</m:t>
                              </m:r>
                            </m:e>
                            <m:sub>
                              <m:r>
                                <w:rPr>
                                  <w:rFonts w:ascii="Cambria Math" w:hAnsi="Cambria Math"/>
                                </w:rPr>
                                <m:t>y-1</m:t>
                              </m:r>
                            </m:sub>
                          </m:sSub>
                        </m:e>
                      </m:d>
                      <w:bookmarkEnd w:id="102"/>
                      <w:bookmarkEnd w:id="103"/>
                    </m:e>
                  </m:d>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r>
                        <m:rPr>
                          <m:sty m:val="p"/>
                        </m:rPr>
                        <w:rPr>
                          <w:rFonts w:ascii="Cambria Math" w:hAnsi="Cambria Math"/>
                        </w:rPr>
                        <m:t>,</m:t>
                      </m:r>
                      <m:r>
                        <w:rPr>
                          <w:rFonts w:ascii="Cambria Math" w:hAnsi="Cambria Math"/>
                        </w:rPr>
                        <m:t>y</m:t>
                      </m:r>
                    </m:sub>
                  </m:sSub>
                  <m:r>
                    <w:rPr>
                      <w:rFonts w:ascii="Cambria Math" w:hAnsi="Cambria Math"/>
                    </w:rPr>
                    <m:t xml:space="preserve">                       ,  &amp;</m:t>
                  </m:r>
                  <m:r>
                    <m:rPr>
                      <m:sty m:val="p"/>
                    </m:rPr>
                    <w:rPr>
                      <w:rFonts w:ascii="Cambria Math" w:hAnsi="Cambria Math"/>
                    </w:rPr>
                    <m:t>if</m:t>
                  </m:r>
                  <m:r>
                    <w:rPr>
                      <w:rFonts w:ascii="Cambria Math" w:hAnsi="Cambria Math"/>
                    </w:rPr>
                    <m:t xml:space="preserve"> a=1</m:t>
                  </m:r>
                </m:e>
                <m:e>
                  <m:sSub>
                    <m:sSubPr>
                      <m:ctrlPr>
                        <w:rPr>
                          <w:rFonts w:ascii="Cambria Math" w:hAnsi="Cambria Math"/>
                        </w:rPr>
                      </m:ctrlPr>
                    </m:sSubP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a-1</m:t>
                                  </m:r>
                                  <m:r>
                                    <m:rPr>
                                      <m:sty m:val="p"/>
                                    </m:rPr>
                                    <w:rPr>
                                      <w:rFonts w:ascii="Cambria Math" w:hAnsi="Cambria Math"/>
                                    </w:rPr>
                                    <m:t>,</m:t>
                                  </m:r>
                                  <m:r>
                                    <w:rPr>
                                      <w:rFonts w:ascii="Cambria Math" w:hAnsi="Cambria Math"/>
                                    </w:rPr>
                                    <m:t>y-1</m:t>
                                  </m:r>
                                </m:sub>
                              </m:sSub>
                            </m:e>
                          </m:d>
                        </m:e>
                      </m:func>
                      <m:r>
                        <m:rPr>
                          <m:sty m:val="p"/>
                        </m:rPr>
                        <w:rPr>
                          <w:rFonts w:ascii="Cambria Math" w:hAnsi="Cambria Math"/>
                        </w:rPr>
                        <m:t>-</m:t>
                      </m:r>
                      <m:r>
                        <w:rPr>
                          <w:rFonts w:ascii="Cambria Math" w:hAnsi="Cambria Math"/>
                        </w:rPr>
                        <m:t>Z</m:t>
                      </m:r>
                    </m:e>
                    <m:sub>
                      <m:r>
                        <w:rPr>
                          <w:rFonts w:ascii="Cambria Math" w:hAnsi="Cambria Math"/>
                        </w:rPr>
                        <m:t>a-1</m:t>
                      </m:r>
                      <m:r>
                        <m:rPr>
                          <m:sty m:val="p"/>
                        </m:rPr>
                        <w:rPr>
                          <w:rFonts w:ascii="Cambria Math" w:hAnsi="Cambria Math"/>
                        </w:rPr>
                        <m:t>,</m:t>
                      </m:r>
                      <m:r>
                        <w:rPr>
                          <w:rFonts w:ascii="Cambria Math" w:hAnsi="Cambria Math"/>
                        </w:rPr>
                        <m:t>y-1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w:rPr>
                      <w:rFonts w:ascii="Cambria Math" w:hAnsi="Cambria Math"/>
                    </w:rPr>
                    <m:t xml:space="preserve">                       ,  &amp;</m:t>
                  </m:r>
                  <m:r>
                    <m:rPr>
                      <m:sty m:val="p"/>
                    </m:rPr>
                    <w:rPr>
                      <w:rFonts w:ascii="Cambria Math" w:hAnsi="Cambria Math"/>
                    </w:rPr>
                    <m:t>if</m:t>
                  </m:r>
                  <m:r>
                    <w:rPr>
                      <w:rFonts w:ascii="Cambria Math" w:hAnsi="Cambria Math"/>
                    </w:rPr>
                    <m:t xml:space="preserve"> 1&lt;a&lt;A</m:t>
                  </m:r>
                  <m:ctrlPr>
                    <w:rPr>
                      <w:rFonts w:ascii="Cambria Math" w:eastAsia="Cambria Math" w:hAnsi="Cambria Math" w:cs="Cambria Math"/>
                      <w:i/>
                    </w:rPr>
                  </m:ctrlPr>
                </m:e>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A-1</m:t>
                              </m:r>
                              <m:r>
                                <m:rPr>
                                  <m:sty m:val="p"/>
                                </m:rPr>
                                <w:rPr>
                                  <w:rFonts w:ascii="Cambria Math" w:hAnsi="Cambria Math"/>
                                </w:rPr>
                                <m:t>,</m:t>
                              </m:r>
                              <m:r>
                                <w:rPr>
                                  <w:rFonts w:ascii="Cambria Math" w:hAnsi="Cambria Math"/>
                                </w:rPr>
                                <m:t>y-1</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m:t>
                                  </m:r>
                                  <m:r>
                                    <w:rPr>
                                      <w:rFonts w:ascii="Cambria Math" w:hAnsi="Cambria Math"/>
                                    </w:rPr>
                                    <m:t>Z</m:t>
                                  </m:r>
                                </m:e>
                                <m:sub>
                                  <m:r>
                                    <w:rPr>
                                      <w:rFonts w:ascii="Cambria Math" w:hAnsi="Cambria Math"/>
                                    </w:rPr>
                                    <m:t>A-1</m:t>
                                  </m:r>
                                  <m:r>
                                    <m:rPr>
                                      <m:sty m:val="p"/>
                                    </m:rPr>
                                    <w:rPr>
                                      <w:rFonts w:ascii="Cambria Math" w:hAnsi="Cambria Math"/>
                                    </w:rPr>
                                    <m:t>,</m:t>
                                  </m:r>
                                  <m:r>
                                    <w:rPr>
                                      <w:rFonts w:ascii="Cambria Math" w:hAnsi="Cambria Math"/>
                                    </w:rPr>
                                    <m:t>y-1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y-1</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m:t>
                                  </m:r>
                                  <m:r>
                                    <w:rPr>
                                      <w:rFonts w:ascii="Cambria Math" w:hAnsi="Cambria Math"/>
                                    </w:rPr>
                                    <m:t>Z</m:t>
                                  </m:r>
                                </m:e>
                                <m:sub>
                                  <m:r>
                                    <w:rPr>
                                      <w:rFonts w:ascii="Cambria Math" w:hAnsi="Cambria Math"/>
                                    </w:rPr>
                                    <m:t>A</m:t>
                                  </m:r>
                                  <m:r>
                                    <m:rPr>
                                      <m:sty m:val="p"/>
                                    </m:rPr>
                                    <w:rPr>
                                      <w:rFonts w:ascii="Cambria Math" w:hAnsi="Cambria Math"/>
                                    </w:rPr>
                                    <m:t>,</m:t>
                                  </m:r>
                                  <m:r>
                                    <w:rPr>
                                      <w:rFonts w:ascii="Cambria Math" w:hAnsi="Cambria Math"/>
                                    </w:rPr>
                                    <m:t>y-1</m:t>
                                  </m:r>
                                </m:sub>
                              </m:sSub>
                            </m:sup>
                          </m:sSup>
                        </m:e>
                      </m:d>
                    </m:e>
                  </m:func>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w:rPr>
                      <w:rFonts w:ascii="Cambria Math" w:hAnsi="Cambria Math"/>
                    </w:rPr>
                    <m:t xml:space="preserve"> ,  &amp;</m:t>
                  </m:r>
                  <m:r>
                    <m:rPr>
                      <m:sty m:val="p"/>
                    </m:rPr>
                    <w:rPr>
                      <w:rFonts w:ascii="Cambria Math" w:hAnsi="Cambria Math"/>
                    </w:rPr>
                    <m:t>if</m:t>
                  </m:r>
                  <m:r>
                    <w:rPr>
                      <w:rFonts w:ascii="Cambria Math" w:hAnsi="Cambria Math"/>
                    </w:rPr>
                    <m:t xml:space="preserve"> a=A</m:t>
                  </m:r>
                </m:e>
              </m:eqArr>
              <m:r>
                <w:rPr>
                  <w:rFonts w:ascii="Cambria Math" w:hAnsi="Cambria Math"/>
                </w:rPr>
                <m:t xml:space="preserve">   (1)</m:t>
              </m:r>
            </m:e>
          </m:d>
        </m:oMath>
      </m:oMathPara>
    </w:p>
    <w:p w14:paraId="0D693C35" w14:textId="17EEC346" w:rsidR="002972FB" w:rsidRDefault="002767EC" w:rsidP="00C23217">
      <w:pPr>
        <w:pStyle w:val="Chapterheading0"/>
        <w:spacing w:after="0"/>
        <w:jc w:val="left"/>
      </w:pPr>
      <w:r w:rsidRPr="009A4919">
        <w:t xml:space="preserve">where </w:t>
      </w:r>
      <m:oMath>
        <m:r>
          <w:rPr>
            <w:rFonts w:ascii="Cambria Math" w:hAnsi="Cambria Math"/>
          </w:rPr>
          <m:t>N</m:t>
        </m:r>
      </m:oMath>
      <w:r w:rsidRPr="009A4919">
        <w:t xml:space="preserve"> represents </w:t>
      </w:r>
      <w:r w:rsidR="00D228C2">
        <w:t>numbers</w:t>
      </w:r>
      <w:r w:rsidR="005800C3">
        <w:t xml:space="preserve"> at age</w:t>
      </w:r>
      <w:ins w:id="104" w:author="Brian Stock" w:date="2020-08-31T15:50:00Z">
        <w:r w:rsidR="00D23077">
          <w:t>,</w:t>
        </w:r>
      </w:ins>
      <w:ins w:id="105" w:author="Brian Stock" w:date="2020-08-31T15:51:00Z">
        <w:r w:rsidR="00D23077">
          <w:t xml:space="preserve"> </w:t>
        </w:r>
        <w:r w:rsidR="00D23077" w:rsidRPr="00D23077">
          <w:rPr>
            <w:i/>
            <w:iCs/>
            <w:rPrChange w:id="106" w:author="Brian Stock" w:date="2020-08-31T15:51:00Z">
              <w:rPr/>
            </w:rPrChange>
          </w:rPr>
          <w:t>Z</w:t>
        </w:r>
        <w:r w:rsidR="00D23077">
          <w:t xml:space="preserve"> is the total mortality rate (</w:t>
        </w:r>
        <w:r w:rsidR="00D23077" w:rsidRPr="00D23077">
          <w:rPr>
            <w:i/>
            <w:iCs/>
            <w:rPrChange w:id="107" w:author="Brian Stock" w:date="2020-08-31T15:51:00Z">
              <w:rPr/>
            </w:rPrChange>
          </w:rPr>
          <w:t>F</w:t>
        </w:r>
        <w:r w:rsidR="00D23077">
          <w:t xml:space="preserve"> + </w:t>
        </w:r>
        <w:r w:rsidR="00D23077" w:rsidRPr="00D23077">
          <w:rPr>
            <w:i/>
            <w:iCs/>
            <w:rPrChange w:id="108" w:author="Brian Stock" w:date="2020-08-31T15:51:00Z">
              <w:rPr/>
            </w:rPrChange>
          </w:rPr>
          <w:t>M</w:t>
        </w:r>
        <w:r w:rsidR="00D23077">
          <w:t>),</w:t>
        </w:r>
      </w:ins>
      <w:ins w:id="109" w:author="Brian Stock" w:date="2020-08-31T15:52:00Z">
        <w:r w:rsidR="00D23077">
          <w:t xml:space="preserve"> and</w:t>
        </w:r>
      </w:ins>
      <w:del w:id="110" w:author="Brian Stock" w:date="2020-08-31T15:50:00Z">
        <w:r w:rsidR="005800C3" w:rsidDel="00D23077">
          <w:delText xml:space="preserve"> </w:delText>
        </w:r>
        <w:r w:rsidRPr="009A4919" w:rsidDel="00D23077">
          <w:delText>and</w:delText>
        </w:r>
      </w:del>
      <w:r w:rsidRPr="009A4919">
        <w:t xml:space="preserve"> </w:t>
      </w:r>
      <m:oMath>
        <m:r>
          <w:rPr>
            <w:rFonts w:ascii="Cambria Math" w:hAnsi="Cambria Math"/>
          </w:rPr>
          <m:t>g</m:t>
        </m:r>
      </m:oMath>
      <w:r w:rsidR="008A79F9">
        <w:t xml:space="preserve"> is </w:t>
      </w:r>
      <w:r w:rsidR="007C6747">
        <w:t xml:space="preserve">the </w:t>
      </w:r>
      <w:r w:rsidR="008A79F9">
        <w:t>stock-recruit function</w:t>
      </w:r>
      <w:r w:rsidR="007C6747">
        <w:t xml:space="preserve"> in which an environmental time series (</w:t>
      </w:r>
      <m:oMath>
        <m:r>
          <w:rPr>
            <w:rFonts w:ascii="Cambria Math" w:hAnsi="Cambria Math"/>
          </w:rPr>
          <m:t>x</m:t>
        </m:r>
      </m:oMath>
      <w:r w:rsidR="007C6747">
        <w:t xml:space="preserve">) can be incorporated </w:t>
      </w:r>
      <w:r w:rsidR="005D04FE">
        <w:t>as a covaria</w:t>
      </w:r>
      <w:r w:rsidR="007C6747">
        <w:t>te</w:t>
      </w:r>
      <w:r w:rsidR="008A79F9">
        <w:t>.</w:t>
      </w:r>
      <w:r w:rsidRPr="009A4919">
        <w:t xml:space="preserve"> </w:t>
      </w:r>
      <m:oMath>
        <m:r>
          <w:rPr>
            <w:rFonts w:ascii="Cambria Math" w:hAnsi="Cambria Math"/>
          </w:rPr>
          <m:t>Y</m:t>
        </m:r>
      </m:oMath>
      <w:r w:rsidR="00626AA7">
        <w:t xml:space="preserve"> is the total number of observation and prediction years and </w:t>
      </w:r>
      <m:oMath>
        <m:r>
          <w:rPr>
            <w:rFonts w:ascii="Cambria Math" w:hAnsi="Cambria Math"/>
          </w:rPr>
          <m:t>A</m:t>
        </m:r>
      </m:oMath>
      <w:r w:rsidR="00626AA7">
        <w:t xml:space="preserve"> represents the plus</w:t>
      </w:r>
      <w:r w:rsidR="008977B5">
        <w:t>-</w:t>
      </w:r>
      <w:r w:rsidR="00626AA7">
        <w:t xml:space="preserve">group. </w:t>
      </w:r>
      <w:r w:rsidR="00A26B92">
        <w:t>This state-space model is uniq</w:t>
      </w:r>
      <w:r w:rsidR="00CD4530">
        <w:t>ue in its ability of incorporating</w:t>
      </w:r>
      <w:r w:rsidR="00A26B92">
        <w:t xml:space="preserve"> the stochastic change</w:t>
      </w:r>
      <w:r w:rsidR="00A9183D">
        <w:t xml:space="preserve"> of the environmental covariate</w:t>
      </w:r>
      <w:r w:rsidR="004C022D">
        <w:t xml:space="preserve"> </w:t>
      </w:r>
      <w:r w:rsidR="00A26B92">
        <w:t xml:space="preserve">over time, uncertainty in associated observations, and its effect on recruitment as a covariate in the stock-recruit function </w:t>
      </w:r>
      <w:r w:rsidR="00450312">
        <w:fldChar w:fldCharType="begin"/>
      </w:r>
      <w:r w:rsidR="00A26B92">
        <w:instrText xml:space="preserve"> ADDIN EN.CITE &lt;EndNote&gt;&lt;Cite&gt;&lt;Author&gt;Miller&lt;/Author&gt;&lt;Year&gt;2016&lt;/Year&gt;&lt;RecNum&gt;163&lt;/RecNum&gt;&lt;DisplayText&gt;(Miller et al. 2016)&lt;/DisplayText&gt;&lt;record&gt;&lt;rec-number&gt;163&lt;/rec-number&gt;&lt;foreign-keys&gt;&lt;key app="EN" db-id="sfrdfvtvbdax5de2svmvr9smwwas0vts2999" timestamp="1457381756"&gt;163&lt;/key&gt;&lt;/foreign-keys&gt;&lt;ref-type name="Journal Article"&gt;17&lt;/ref-type&gt;&lt;contributors&gt;&lt;authors&gt;&lt;author&gt;Miller, Timothy J&lt;/author&gt;&lt;author&gt;Hare, Jonathan A&lt;/author&gt;&lt;author&gt;Alade, Larry A&lt;/author&gt;&lt;/authors&gt;&lt;/contributors&gt;&lt;titles&gt;&lt;title&gt;A state-space approach to incorporating environmental effects on recruitment in an age-structured assessment model with an application to Southern New England yellowtail flounder&lt;/title&gt;&lt;secondary-title&gt;Canadian Journal of Fisheries and Aquatic Sciences&lt;/secondary-title&gt;&lt;/titles&gt;&lt;periodical&gt;&lt;full-title&gt;Canadian Journal of Fisheries and Aquatic Sciences&lt;/full-title&gt;&lt;/periodical&gt;&lt;pages&gt;1261-1270&lt;/pages&gt;&lt;volume&gt;73&lt;/volume&gt;&lt;number&gt;8&lt;/number&gt;&lt;dates&gt;&lt;year&gt;2016&lt;/year&gt;&lt;/dates&gt;&lt;isbn&gt;0706-652X&lt;/isbn&gt;&lt;urls&gt;&lt;/urls&gt;&lt;/record&gt;&lt;/Cite&gt;&lt;/EndNote&gt;</w:instrText>
      </w:r>
      <w:r w:rsidR="00450312">
        <w:fldChar w:fldCharType="separate"/>
      </w:r>
      <w:r w:rsidR="00A26B92">
        <w:rPr>
          <w:noProof/>
        </w:rPr>
        <w:t>(Miller et al. 2016</w:t>
      </w:r>
      <w:r w:rsidR="00626AA7">
        <w:rPr>
          <w:noProof/>
        </w:rPr>
        <w:t>;</w:t>
      </w:r>
      <w:r w:rsidR="0094034C">
        <w:rPr>
          <w:noProof/>
        </w:rPr>
        <w:t xml:space="preserve"> Stock and Miller, this issue</w:t>
      </w:r>
      <w:r w:rsidR="00A26B92">
        <w:rPr>
          <w:noProof/>
        </w:rPr>
        <w:t>)</w:t>
      </w:r>
      <w:r w:rsidR="00450312">
        <w:fldChar w:fldCharType="end"/>
      </w:r>
      <w:r w:rsidR="00A26B92">
        <w:t xml:space="preserve">. </w:t>
      </w:r>
      <w:r w:rsidR="00095C2A" w:rsidRPr="009A4919">
        <w:t>Stric</w:t>
      </w:r>
      <w:r w:rsidR="007C168E" w:rsidRPr="009A4919">
        <w:t xml:space="preserve">tly speaking, </w:t>
      </w:r>
      <w:r w:rsidR="00840CAE" w:rsidRPr="009A4919">
        <w:t xml:space="preserve">the survival </w:t>
      </w:r>
      <w:r w:rsidR="00840CAE">
        <w:rPr>
          <w:lang w:eastAsia="zh-CN"/>
        </w:rPr>
        <w:t>deviation</w:t>
      </w:r>
      <w:r w:rsidR="00B6094B">
        <w:rPr>
          <w:lang w:eastAsia="zh-CN"/>
        </w:rPr>
        <w:t xml:space="preserve"> term</w:t>
      </w:r>
      <w:r w:rsidR="005E7077">
        <w:t xml:space="preserve"> </w:t>
      </w:r>
      <w:r w:rsidR="005E7077">
        <w:rPr>
          <w:rFonts w:hint="eastAsia"/>
          <w:lang w:eastAsia="zh-CN"/>
        </w:rPr>
        <w:t>(</w:t>
      </w:r>
      <m:oMath>
        <m:r>
          <w:rPr>
            <w:rFonts w:ascii="Cambria Math" w:hAnsi="Cambria Math"/>
          </w:rPr>
          <m:t>ε</m:t>
        </m:r>
      </m:oMath>
      <w:r w:rsidR="005E7077">
        <w:t>)</w:t>
      </w:r>
      <w:r w:rsidR="00020BC5">
        <w:t xml:space="preserve"> </w:t>
      </w:r>
      <w:r w:rsidR="00095C2A" w:rsidRPr="009A4919">
        <w:t xml:space="preserve">stands for </w:t>
      </w:r>
      <w:r w:rsidR="005E77BF" w:rsidRPr="009A4919">
        <w:t xml:space="preserve">population </w:t>
      </w:r>
      <w:r w:rsidR="00095C2A" w:rsidRPr="009A4919">
        <w:t xml:space="preserve">migration </w:t>
      </w:r>
      <w:r w:rsidR="00A26B92">
        <w:t xml:space="preserve">into or out of the stock </w:t>
      </w:r>
      <w:r w:rsidR="000A1351">
        <w:t xml:space="preserve">because it does not </w:t>
      </w:r>
      <w:r w:rsidR="00150B98">
        <w:t>alter</w:t>
      </w:r>
      <w:r w:rsidR="000A1351">
        <w:t xml:space="preserve"> either </w:t>
      </w:r>
      <w:r w:rsidR="00150B98">
        <w:t xml:space="preserve">the </w:t>
      </w:r>
      <w:r w:rsidR="000A1351" w:rsidRPr="000A1351">
        <w:rPr>
          <w:i/>
        </w:rPr>
        <w:t>M</w:t>
      </w:r>
      <w:r w:rsidR="000A1351">
        <w:t xml:space="preserve"> or </w:t>
      </w:r>
      <w:r w:rsidR="00150B98">
        <w:rPr>
          <w:i/>
        </w:rPr>
        <w:t>F</w:t>
      </w:r>
      <w:r w:rsidR="000A1351">
        <w:t xml:space="preserve"> </w:t>
      </w:r>
      <w:r w:rsidR="000426C1">
        <w:t xml:space="preserve">in the Baranov catch equation </w:t>
      </w:r>
      <w:r w:rsidR="00450312" w:rsidRPr="009A4919">
        <w:fldChar w:fldCharType="begin"/>
      </w:r>
      <w:r w:rsidR="008B06BB">
        <w:instrText xml:space="preserve"> ADDIN EN.CITE &lt;EndNote&gt;&lt;Cite&gt;&lt;Author&gt;Gudmundsson&lt;/Author&gt;&lt;Year&gt;2012&lt;/Year&gt;&lt;RecNum&gt;226&lt;/RecNum&gt;&lt;DisplayText&gt;(Gudmundsson and Gunnlaugsson 2012)&lt;/DisplayText&gt;&lt;record&gt;&lt;rec-number&gt;226&lt;/rec-number&gt;&lt;foreign-keys&gt;&lt;key app="EN" db-id="sfrdfvtvbdax5de2svmvr9smwwas0vts2999" timestamp="1478228930"&gt;226&lt;/key&gt;&lt;/foreign-keys&gt;&lt;ref-type name="Journal Article"&gt;17&lt;/ref-type&gt;&lt;contributors&gt;&lt;authors&gt;&lt;author&gt;Gudmundsson, Gudmundur&lt;/author&gt;&lt;author&gt;Gunnlaugsson, Thorvaldur&lt;/author&gt;&lt;/authors&gt;&lt;/contributors&gt;&lt;titles&gt;&lt;title&gt;Selection and estimation of sequential catch-at-age models&lt;/title&gt;&lt;secondary-title&gt;Canadian Journal of Fisheries and Aquatic Sciences&lt;/secondary-title&gt;&lt;/titles&gt;&lt;periodical&gt;&lt;full-title&gt;Canadian Journal of Fisheries and Aquatic Sciences&lt;/full-title&gt;&lt;/periodical&gt;&lt;pages&gt;1760-1772&lt;/pages&gt;&lt;volume&gt;69&lt;/volume&gt;&lt;number&gt;11&lt;/number&gt;&lt;dates&gt;&lt;year&gt;2012&lt;/year&gt;&lt;/dates&gt;&lt;isbn&gt;0706-652X&lt;/isbn&gt;&lt;urls&gt;&lt;/urls&gt;&lt;/record&gt;&lt;/Cite&gt;&lt;/EndNote&gt;</w:instrText>
      </w:r>
      <w:r w:rsidR="00450312" w:rsidRPr="009A4919">
        <w:fldChar w:fldCharType="separate"/>
      </w:r>
      <w:r w:rsidR="008B06BB">
        <w:rPr>
          <w:noProof/>
        </w:rPr>
        <w:t>(Gudmundsson and Gunnlaugsson 2012)</w:t>
      </w:r>
      <w:r w:rsidR="00450312" w:rsidRPr="009A4919">
        <w:fldChar w:fldCharType="end"/>
      </w:r>
      <w:r w:rsidR="00703ABC">
        <w:t xml:space="preserve">, and in fact realized “survival” can be greater than one (i.e., </w:t>
      </w:r>
      <m:oMath>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a-1,y-1</m:t>
            </m:r>
          </m:sub>
        </m:sSub>
      </m:oMath>
      <w:r w:rsidR="00703ABC">
        <w:t xml:space="preserve"> whenever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w:rPr>
            <w:rFonts w:ascii="Cambria Math" w:hAnsi="Cambria Math"/>
          </w:rPr>
          <m:t>&gt;</m:t>
        </m:r>
        <m:sSub>
          <m:sSubPr>
            <m:ctrlPr>
              <w:rPr>
                <w:rFonts w:ascii="Cambria Math" w:hAnsi="Cambria Math"/>
              </w:rPr>
            </m:ctrlPr>
          </m:sSubPr>
          <m:e>
            <m:r>
              <w:rPr>
                <w:rFonts w:ascii="Cambria Math" w:hAnsi="Cambria Math"/>
              </w:rPr>
              <m:t>Z</m:t>
            </m:r>
          </m:e>
          <m:sub>
            <m:r>
              <w:rPr>
                <w:rFonts w:ascii="Cambria Math" w:hAnsi="Cambria Math"/>
              </w:rPr>
              <m:t>a-1</m:t>
            </m:r>
            <m:r>
              <m:rPr>
                <m:sty m:val="p"/>
              </m:rPr>
              <w:rPr>
                <w:rFonts w:ascii="Cambria Math" w:hAnsi="Cambria Math"/>
              </w:rPr>
              <m:t>,</m:t>
            </m:r>
            <m:r>
              <w:rPr>
                <w:rFonts w:ascii="Cambria Math" w:hAnsi="Cambria Math"/>
              </w:rPr>
              <m:t>y-1</m:t>
            </m:r>
          </m:sub>
        </m:sSub>
      </m:oMath>
      <w:r w:rsidR="00703ABC">
        <w:t>)</w:t>
      </w:r>
      <w:r w:rsidR="00095C2A" w:rsidRPr="009A4919">
        <w:t>.</w:t>
      </w:r>
      <w:r w:rsidR="007C7F99" w:rsidRPr="009A4919">
        <w:t xml:space="preserve"> </w:t>
      </w:r>
      <w:r w:rsidR="007C168E" w:rsidRPr="009A4919">
        <w:t xml:space="preserve">Indeed, population mixing between adjacent yellowtail flounder stocks </w:t>
      </w:r>
      <w:r w:rsidR="00C154B0">
        <w:t>has been</w:t>
      </w:r>
      <w:r w:rsidR="007C168E" w:rsidRPr="009A4919">
        <w:t xml:space="preserve"> observed in tagging studies, but the extent </w:t>
      </w:r>
      <w:r w:rsidR="00271E75">
        <w:t>of which</w:t>
      </w:r>
      <w:r w:rsidR="007C168E" w:rsidRPr="009A4919">
        <w:t xml:space="preserve"> </w:t>
      </w:r>
      <w:r w:rsidR="008E2687">
        <w:t>was</w:t>
      </w:r>
      <w:r w:rsidR="00CD4530">
        <w:t xml:space="preserve"> </w:t>
      </w:r>
      <w:r w:rsidR="00271E75">
        <w:t xml:space="preserve">not </w:t>
      </w:r>
      <w:r w:rsidR="0048432D">
        <w:t xml:space="preserve">large </w:t>
      </w:r>
      <w:r w:rsidR="00271E75">
        <w:t xml:space="preserve">enough to </w:t>
      </w:r>
      <w:r w:rsidR="00C154B0">
        <w:t xml:space="preserve">significantly </w:t>
      </w:r>
      <w:r w:rsidR="00271E75">
        <w:t>affect</w:t>
      </w:r>
      <w:r w:rsidR="007C168E" w:rsidRPr="009A4919">
        <w:t xml:space="preserve"> the population dynamics of each individual stock, including the depleted SNEMA stock </w:t>
      </w:r>
      <w:r w:rsidR="00450312" w:rsidRPr="009A4919">
        <w:fldChar w:fldCharType="begin"/>
      </w:r>
      <w:r w:rsidR="004E092F">
        <w:instrText xml:space="preserve"> ADDIN EN.CITE &lt;EndNote&gt;&lt;Cite&gt;&lt;Author&gt;Cadrin&lt;/Author&gt;&lt;Year&gt;2003&lt;/Year&gt;&lt;RecNum&gt;143&lt;/RecNum&gt;&lt;DisplayText&gt;(Cadrin 2003; Goethel et al. 2015)&lt;/DisplayText&gt;&lt;record&gt;&lt;rec-number&gt;143&lt;/rec-number&gt;&lt;foreign-keys&gt;&lt;key app="EN" db-id="sfrdfvtvbdax5de2svmvr9smwwas0vts2999" timestamp="1446737695"&gt;143&lt;/key&gt;&lt;/foreign-keys&gt;&lt;ref-type name="Journal Article"&gt;17&lt;/ref-type&gt;&lt;contributors&gt;&lt;authors&gt;&lt;author&gt;Cadrin, Steven Xavier&lt;/author&gt;&lt;/authors&gt;&lt;/contributors&gt;&lt;titles&gt;&lt;title&gt;Stock structure of yellowtail flounder off the northeastern United States&lt;/title&gt;&lt;/titles&gt;&lt;dates&gt;&lt;year&gt;2003&lt;/year&gt;&lt;/dates&gt;&lt;urls&gt;&lt;/urls&gt;&lt;/record&gt;&lt;/Cite&gt;&lt;Cite&gt;&lt;Author&gt;Goethel&lt;/Author&gt;&lt;Year&gt;2015&lt;/Year&gt;&lt;RecNum&gt;153&lt;/RecNum&gt;&lt;record&gt;&lt;rec-number&gt;153&lt;/rec-number&gt;&lt;foreign-keys&gt;&lt;key app="EN" db-id="sfrdfvtvbdax5de2svmvr9smwwas0vts2999" timestamp="1472567044"&gt;153&lt;/key&gt;&lt;key app="ENWeb" db-id=""&gt;0&lt;/key&gt;&lt;/foreign-keys&gt;&lt;ref-type name="Journal Article"&gt;17&lt;/ref-type&gt;&lt;contributors&gt;&lt;authors&gt;&lt;author&gt;Goethel, Daniel R&lt;/author&gt;&lt;author&gt;Legault, Christopher M&lt;/author&gt;&lt;author&gt;Cadrin, Steven X&lt;/author&gt;&lt;/authors&gt;&lt;/contributors&gt;&lt;titles&gt;&lt;title&gt;Demonstration of a spatially explicit, tag-integrated stock assessment model with application to three interconnected stocks of yellowtail flounder off of New England&lt;/title&gt;&lt;secondary-title&gt;ICES Journal of Marine Science: Journal du Conseil&lt;/secondary-title&gt;&lt;/titles&gt;&lt;periodical&gt;&lt;full-title&gt;ICES Journal of Marine Science: Journal du Conseil&lt;/full-title&gt;&lt;/periodical&gt;&lt;pages&gt;164-177&lt;/pages&gt;&lt;volume&gt;72&lt;/volume&gt;&lt;number&gt;1&lt;/number&gt;&lt;dates&gt;&lt;year&gt;2015&lt;/year&gt;&lt;/dates&gt;&lt;isbn&gt;1054-3139&lt;/isbn&gt;&lt;urls&gt;&lt;/urls&gt;&lt;/record&gt;&lt;/Cite&gt;&lt;/EndNote&gt;</w:instrText>
      </w:r>
      <w:r w:rsidR="00450312" w:rsidRPr="009A4919">
        <w:fldChar w:fldCharType="separate"/>
      </w:r>
      <w:r w:rsidR="004E092F">
        <w:rPr>
          <w:noProof/>
        </w:rPr>
        <w:t>(Cadrin 2003; Goethel et al. 2015)</w:t>
      </w:r>
      <w:r w:rsidR="00450312" w:rsidRPr="009A4919">
        <w:fldChar w:fldCharType="end"/>
      </w:r>
      <w:r w:rsidR="007C168E" w:rsidRPr="009A4919">
        <w:t>.</w:t>
      </w:r>
      <w:r w:rsidR="005E77BF" w:rsidRPr="009A4919">
        <w:t xml:space="preserve"> </w:t>
      </w:r>
      <w:r w:rsidR="00450312" w:rsidRPr="009A4919">
        <w:fldChar w:fldCharType="begin"/>
      </w:r>
      <w:r w:rsidR="00020BC5">
        <w:instrText xml:space="preserve"> ADDIN EN.CITE &lt;EndNote&gt;&lt;Cite AuthorYear="1"&gt;&lt;Author&gt;Gudmundsson&lt;/Author&gt;&lt;Year&gt;2012&lt;/Year&gt;&lt;RecNum&gt;226&lt;/RecNum&gt;&lt;DisplayText&gt;Gudmundsson and Gunnlaugsson (2012)&lt;/DisplayText&gt;&lt;record&gt;&lt;rec-number&gt;226&lt;/rec-number&gt;&lt;foreign-keys&gt;&lt;key app="EN" db-id="sfrdfvtvbdax5de2svmvr9smwwas0vts2999" timestamp="1478228930"&gt;226&lt;/key&gt;&lt;/foreign-keys&gt;&lt;ref-type name="Journal Article"&gt;17&lt;/ref-type&gt;&lt;contributors&gt;&lt;authors&gt;&lt;author&gt;Gudmundsson, Gudmundur&lt;/author&gt;&lt;author&gt;Gunnlaugsson, Thorvaldur&lt;/author&gt;&lt;/authors&gt;&lt;/contributors&gt;&lt;titles&gt;&lt;title&gt;Selection and estimation of sequential catch-at-age models&lt;/title&gt;&lt;secondary-title&gt;Canadian Journal of Fisheries and Aquatic Sciences&lt;/secondary-title&gt;&lt;/titles&gt;&lt;periodical&gt;&lt;full-title&gt;Canadian Journal of Fisheries and Aquatic Sciences&lt;/full-title&gt;&lt;/periodical&gt;&lt;pages&gt;1760-1772&lt;/pages&gt;&lt;volume&gt;69&lt;/volume&gt;&lt;number&gt;11&lt;/number&gt;&lt;dates&gt;&lt;year&gt;2012&lt;/year&gt;&lt;/dates&gt;&lt;isbn&gt;0706-652X&lt;/isbn&gt;&lt;urls&gt;&lt;/urls&gt;&lt;/record&gt;&lt;/Cite&gt;&lt;/EndNote&gt;</w:instrText>
      </w:r>
      <w:r w:rsidR="00450312" w:rsidRPr="009A4919">
        <w:fldChar w:fldCharType="separate"/>
      </w:r>
      <w:r w:rsidR="00020BC5">
        <w:t xml:space="preserve">Gudmundsson and Gunnlaugsson </w:t>
      </w:r>
      <w:r w:rsidR="00020BC5">
        <w:lastRenderedPageBreak/>
        <w:t>(2012)</w:t>
      </w:r>
      <w:r w:rsidR="00450312" w:rsidRPr="009A4919">
        <w:fldChar w:fldCharType="end"/>
      </w:r>
      <w:r w:rsidR="00020BC5">
        <w:t xml:space="preserve"> claimed that </w:t>
      </w:r>
      <w:r w:rsidR="005E77BF" w:rsidRPr="009A4919">
        <w:t>t</w:t>
      </w:r>
      <w:r w:rsidR="00020BC5">
        <w:t>he survival deviation term</w:t>
      </w:r>
      <w:r w:rsidR="005E77BF" w:rsidRPr="009A4919">
        <w:t xml:space="preserve"> can also be </w:t>
      </w:r>
      <w:r w:rsidR="00626AA7">
        <w:t>interpreted as “irregular natural mortality”</w:t>
      </w:r>
      <w:r w:rsidR="002150A0">
        <w:t>,</w:t>
      </w:r>
      <w:r w:rsidR="00A26B92">
        <w:t xml:space="preserve"> </w:t>
      </w:r>
      <w:r w:rsidR="00703ABC">
        <w:t xml:space="preserve">because </w:t>
      </w:r>
      <m:oMath>
        <m:r>
          <w:rPr>
            <w:rFonts w:ascii="Cambria Math" w:hAnsi="Cambria Math"/>
          </w:rPr>
          <m:t>M</m:t>
        </m:r>
      </m:oMath>
      <w:r w:rsidR="007C7F99" w:rsidRPr="009A4919">
        <w:t xml:space="preserve"> </w:t>
      </w:r>
      <w:r w:rsidR="00254AF8">
        <w:t>impact</w:t>
      </w:r>
      <w:r w:rsidR="00703ABC">
        <w:t>s</w:t>
      </w:r>
      <w:r w:rsidR="00C154B0">
        <w:t xml:space="preserve"> population dynamics </w:t>
      </w:r>
      <w:r w:rsidR="00254AF8">
        <w:t xml:space="preserve">primarily </w:t>
      </w:r>
      <w:r w:rsidR="00C154B0">
        <w:t>through</w:t>
      </w:r>
      <w:r w:rsidR="007C7F99" w:rsidRPr="009A4919">
        <w:t xml:space="preserve"> stock </w:t>
      </w:r>
      <w:r w:rsidR="00B6094B">
        <w:t>equations</w:t>
      </w:r>
      <w:r w:rsidR="00254AF8">
        <w:t xml:space="preserve">. </w:t>
      </w:r>
      <w:r w:rsidR="00FE2CEE">
        <w:t xml:space="preserve">Cadigan (2016) and Aldrin et al. (2020) follow this interpretation. </w:t>
      </w:r>
      <w:r w:rsidR="00BD2F49">
        <w:t>In fact, this survival deviation</w:t>
      </w:r>
      <w:r w:rsidR="008E2687">
        <w:t xml:space="preserve"> </w:t>
      </w:r>
      <w:r w:rsidR="00BD2F49">
        <w:t>term can also be caused by</w:t>
      </w:r>
      <w:r w:rsidR="00020BC5" w:rsidRPr="00020BC5">
        <w:t xml:space="preserve"> deviations in fishing mortality or more generally deviations from the Baranov</w:t>
      </w:r>
      <w:r w:rsidR="005E604A">
        <w:t xml:space="preserve"> </w:t>
      </w:r>
      <w:r w:rsidR="00B6094B">
        <w:t>catch equation</w:t>
      </w:r>
      <w:r w:rsidR="00020BC5" w:rsidRPr="00020BC5">
        <w:t>.</w:t>
      </w:r>
    </w:p>
    <w:p w14:paraId="193786C3" w14:textId="2E8E5AF9" w:rsidR="002767EC" w:rsidRPr="00B00FC6" w:rsidRDefault="002972FB" w:rsidP="00C23217">
      <w:pPr>
        <w:pStyle w:val="Chapterheading0"/>
        <w:spacing w:after="0"/>
        <w:jc w:val="left"/>
      </w:pPr>
      <w:r>
        <w:tab/>
      </w:r>
      <w:r w:rsidR="00450312" w:rsidRPr="009A4919">
        <w:fldChar w:fldCharType="begin"/>
      </w:r>
      <w:r w:rsidR="004E092F">
        <w:instrText xml:space="preserve"> ADDIN EN.CITE &lt;EndNote&gt;&lt;Cite AuthorYear="1"&gt;&lt;Author&gt;Miller&lt;/Author&gt;&lt;Year&gt;2016&lt;/Year&gt;&lt;RecNum&gt;163&lt;/RecNum&gt;&lt;DisplayText&gt;Miller et al. (2016)&lt;/DisplayText&gt;&lt;record&gt;&lt;rec-number&gt;163&lt;/rec-number&gt;&lt;foreign-keys&gt;&lt;key app="EN" db-id="sfrdfvtvbdax5de2svmvr9smwwas0vts2999" timestamp="1457381756"&gt;163&lt;/key&gt;&lt;/foreign-keys&gt;&lt;ref-type name="Journal Article"&gt;17&lt;/ref-type&gt;&lt;contributors&gt;&lt;authors&gt;&lt;author&gt;Miller, Timothy J&lt;/author&gt;&lt;author&gt;Hare, Jonathan A&lt;/author&gt;&lt;author&gt;Alade, Larry A&lt;/author&gt;&lt;/authors&gt;&lt;/contributors&gt;&lt;titles&gt;&lt;title&gt;A state-space approach to incorporating environmental effects on recruitment in an age-structured assessment model with an application to Southern New England yellowtail flounder&lt;/title&gt;&lt;secondary-title&gt;Canadian Journal of Fisheries and Aquatic Sciences&lt;/secondary-title&gt;&lt;/titles&gt;&lt;periodical&gt;&lt;full-title&gt;Canadian Journal of Fisheries and Aquatic Sciences&lt;/full-title&gt;&lt;/periodical&gt;&lt;pages&gt;1261-1270&lt;/pages&gt;&lt;volume&gt;73&lt;/volume&gt;&lt;number&gt;8&lt;/number&gt;&lt;dates&gt;&lt;year&gt;2016&lt;/year&gt;&lt;/dates&gt;&lt;isbn&gt;0706-652X&lt;/isbn&gt;&lt;urls&gt;&lt;/urls&gt;&lt;/record&gt;&lt;/Cite&gt;&lt;/EndNote&gt;</w:instrText>
      </w:r>
      <w:r w:rsidR="00450312" w:rsidRPr="009A4919">
        <w:fldChar w:fldCharType="separate"/>
      </w:r>
      <w:r w:rsidR="004E092F">
        <w:rPr>
          <w:noProof/>
        </w:rPr>
        <w:t>Miller et al. (2016)</w:t>
      </w:r>
      <w:r w:rsidR="00450312" w:rsidRPr="009A4919">
        <w:fldChar w:fldCharType="end"/>
      </w:r>
      <w:r w:rsidR="002767EC" w:rsidRPr="009A4919">
        <w:t xml:space="preserve"> </w:t>
      </w:r>
      <w:r w:rsidR="00FE2CEE">
        <w:t xml:space="preserve">and Nielsen and Berg (2014) </w:t>
      </w:r>
      <w:r w:rsidR="002767EC" w:rsidRPr="009A4919">
        <w:t xml:space="preserve">assumed that survival </w:t>
      </w:r>
      <w:r w:rsidR="00020BC5">
        <w:t>deviations</w:t>
      </w:r>
      <w:r w:rsidR="00DC26B1" w:rsidRPr="009A4919">
        <w:t xml:space="preserve"> are </w:t>
      </w:r>
      <w:r w:rsidR="002767EC" w:rsidRPr="009A4919">
        <w:rPr>
          <w:lang w:eastAsia="zh-CN"/>
        </w:rPr>
        <w:t xml:space="preserve">independent </w:t>
      </w:r>
      <w:r w:rsidR="00254AF8">
        <w:rPr>
          <w:lang w:eastAsia="zh-CN"/>
        </w:rPr>
        <w:t>of age and time</w:t>
      </w:r>
      <w:ins w:id="111" w:author="Brian Stock" w:date="2020-08-31T15:54:00Z">
        <w:r w:rsidR="00982936">
          <w:rPr>
            <w:lang w:eastAsia="zh-CN"/>
          </w:rPr>
          <w:t>,</w:t>
        </w:r>
      </w:ins>
      <w:r w:rsidR="00254AF8">
        <w:rPr>
          <w:lang w:eastAsia="zh-CN"/>
        </w:rPr>
        <w:t xml:space="preserve"> </w:t>
      </w:r>
      <w:r w:rsidR="00095C2A" w:rsidRPr="009A4919">
        <w:rPr>
          <w:lang w:eastAsia="zh-CN"/>
        </w:rPr>
        <w:t xml:space="preserve">and </w:t>
      </w:r>
      <w:r w:rsidR="002767EC" w:rsidRPr="009A4919">
        <w:rPr>
          <w:lang w:eastAsia="zh-CN"/>
        </w:rPr>
        <w:t>normal</w:t>
      </w:r>
      <w:r w:rsidR="00DC26B1" w:rsidRPr="009A4919">
        <w:rPr>
          <w:lang w:eastAsia="zh-CN"/>
        </w:rPr>
        <w:t>ly</w:t>
      </w:r>
      <w:r w:rsidR="0091173C">
        <w:rPr>
          <w:lang w:eastAsia="zh-CN"/>
        </w:rPr>
        <w:t xml:space="preserve"> distributed</w:t>
      </w:r>
      <w:r w:rsidR="00254AF8">
        <w:rPr>
          <w:lang w:eastAsia="zh-CN"/>
        </w:rPr>
        <w:t xml:space="preserve"> with </w:t>
      </w:r>
      <w:ins w:id="112" w:author="Brian Stock" w:date="2020-08-31T15:55:00Z">
        <w:r w:rsidR="00982936">
          <w:rPr>
            <w:lang w:eastAsia="zh-CN"/>
          </w:rPr>
          <w:t xml:space="preserve">mean </w:t>
        </w:r>
      </w:ins>
      <w:r w:rsidR="00254AF8">
        <w:rPr>
          <w:lang w:eastAsia="zh-CN"/>
        </w:rPr>
        <w:t>zero</w:t>
      </w:r>
      <w:del w:id="113" w:author="Brian Stock" w:date="2020-08-31T15:55:00Z">
        <w:r w:rsidR="00254AF8" w:rsidDel="00982936">
          <w:rPr>
            <w:lang w:eastAsia="zh-CN"/>
          </w:rPr>
          <w:delText xml:space="preserve"> mean</w:delText>
        </w:r>
        <w:r w:rsidR="00C96343" w:rsidDel="00982936">
          <w:rPr>
            <w:lang w:eastAsia="zh-CN"/>
          </w:rPr>
          <w:delText>s</w:delText>
        </w:r>
      </w:del>
      <w:r w:rsidR="0091173C">
        <w:rPr>
          <w:lang w:eastAsia="zh-CN"/>
        </w:rPr>
        <w:t>. In othe</w:t>
      </w:r>
      <w:r w:rsidR="00972B48">
        <w:rPr>
          <w:lang w:eastAsia="zh-CN"/>
        </w:rPr>
        <w:t xml:space="preserve">r words, for all </w:t>
      </w:r>
      <w:r w:rsidR="0048432D" w:rsidRPr="0048432D">
        <w:rPr>
          <w:i/>
          <w:lang w:eastAsia="zh-CN"/>
        </w:rPr>
        <w:t>a</w:t>
      </w:r>
      <w:r w:rsidR="00972B48">
        <w:rPr>
          <w:lang w:eastAsia="zh-CN"/>
        </w:rPr>
        <w:t xml:space="preserve"> and </w:t>
      </w:r>
      <w:r w:rsidR="0048432D" w:rsidRPr="0048432D">
        <w:rPr>
          <w:i/>
          <w:lang w:eastAsia="zh-CN"/>
        </w:rPr>
        <w:t>y</w:t>
      </w:r>
      <w:r w:rsidR="00B00FC6">
        <w:rPr>
          <w:lang w:eastAsia="zh-CN"/>
        </w:rPr>
        <w:t>:</w:t>
      </w:r>
    </w:p>
    <w:p w14:paraId="0239A196" w14:textId="59E8BF13" w:rsidR="002767EC" w:rsidRPr="009A4919" w:rsidRDefault="00BF1FC1" w:rsidP="00C23217">
      <w:pPr>
        <w:pStyle w:val="Chapterheading0"/>
        <w:spacing w:after="0"/>
        <w:jc w:val="center"/>
      </w:pP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m:rPr>
            <m:sty m:val="p"/>
          </m:rPr>
          <w:rPr>
            <w:rFonts w:ascii="Cambria Math" w:hAnsi="Cambria Math"/>
          </w:rPr>
          <m:t xml:space="preserve"> ~ N (0, </m:t>
        </m:r>
        <m:sSubSup>
          <m:sSubSupPr>
            <m:ctrlPr>
              <w:rPr>
                <w:rFonts w:ascii="Cambria Math" w:hAnsi="Cambria Math"/>
                <w:i/>
              </w:rPr>
            </m:ctrlPr>
          </m:sSubSupPr>
          <m:e>
            <m:r>
              <w:rPr>
                <w:rFonts w:ascii="Cambria Math" w:hAnsi="Cambria Math"/>
              </w:rPr>
              <m:t>σ</m:t>
            </m:r>
          </m:e>
          <m:sub>
            <m:r>
              <w:rPr>
                <w:rFonts w:ascii="Cambria Math" w:hAnsi="Cambria Math"/>
              </w:rPr>
              <m:t>a</m:t>
            </m:r>
          </m:sub>
          <m:sup>
            <m:r>
              <w:rPr>
                <w:rFonts w:ascii="Cambria Math" w:hAnsi="Cambria Math"/>
              </w:rPr>
              <m:t>2</m:t>
            </m:r>
          </m:sup>
        </m:sSubSup>
        <m:r>
          <m:rPr>
            <m:sty m:val="p"/>
          </m:rPr>
          <w:rPr>
            <w:rFonts w:ascii="Cambria Math" w:hAnsi="Cambria Math"/>
          </w:rPr>
          <m:t>)</m:t>
        </m:r>
      </m:oMath>
      <w:r w:rsidR="002767EC" w:rsidRPr="009A4919">
        <w:t xml:space="preserve">   (</w:t>
      </w:r>
      <w:r w:rsidR="00D221D9">
        <w:t>2</w:t>
      </w:r>
      <w:r w:rsidR="002767EC" w:rsidRPr="009A4919">
        <w:t>)</w:t>
      </w:r>
    </w:p>
    <w:p w14:paraId="77F8BA8D" w14:textId="77F3DB60" w:rsidR="002767EC" w:rsidRPr="009A4919" w:rsidRDefault="00BA1DB5" w:rsidP="00C23217">
      <w:pPr>
        <w:pStyle w:val="Chapterheading0"/>
        <w:spacing w:after="0"/>
        <w:jc w:val="left"/>
      </w:pPr>
      <w:r>
        <w:t>where</w:t>
      </w:r>
      <w:r w:rsidR="005233EB">
        <w:t xml:space="preserve"> </w:t>
      </w:r>
      <m:oMath>
        <m:sSub>
          <m:sSubPr>
            <m:ctrlPr>
              <w:rPr>
                <w:rFonts w:ascii="Cambria Math" w:hAnsi="Cambria Math"/>
              </w:rPr>
            </m:ctrlPr>
          </m:sSubPr>
          <m:e>
            <m:r>
              <w:rPr>
                <w:rFonts w:ascii="Cambria Math" w:hAnsi="Cambria Math"/>
              </w:rPr>
              <m:t>σ</m:t>
            </m:r>
          </m:e>
          <m:sub>
            <m:r>
              <w:rPr>
                <w:rFonts w:ascii="Cambria Math" w:hAnsi="Cambria Math"/>
              </w:rPr>
              <m:t>a</m:t>
            </m:r>
          </m:sub>
        </m:sSub>
      </m:oMath>
      <w:r w:rsidR="005233EB">
        <w:t xml:space="preserve"> </w:t>
      </w:r>
      <w:r w:rsidR="00965D01">
        <w:rPr>
          <w:rFonts w:hint="eastAsia"/>
          <w:lang w:eastAsia="zh-CN"/>
        </w:rPr>
        <w:t>for</w:t>
      </w:r>
      <w:r w:rsidR="005E7077">
        <w:rPr>
          <w:lang w:eastAsia="zh-CN"/>
        </w:rPr>
        <w:t xml:space="preserve"> all ages</w:t>
      </w:r>
      <w:r w:rsidR="00965D01">
        <w:t xml:space="preserve"> </w:t>
      </w:r>
      <m:oMath>
        <m:r>
          <w:rPr>
            <w:rFonts w:ascii="Cambria Math" w:hAnsi="Cambria Math"/>
          </w:rPr>
          <m:t>a</m:t>
        </m:r>
        <m:r>
          <m:rPr>
            <m:sty m:val="p"/>
          </m:rPr>
          <w:rPr>
            <w:rFonts w:ascii="Cambria Math" w:hAnsi="Cambria Math"/>
          </w:rPr>
          <m:t>&gt;</m:t>
        </m:r>
        <m:r>
          <w:rPr>
            <w:rFonts w:ascii="Cambria Math" w:hAnsi="Cambria Math"/>
          </w:rPr>
          <m:t>1</m:t>
        </m:r>
      </m:oMath>
      <w:r w:rsidR="00965D01">
        <w:t xml:space="preserve"> </w:t>
      </w:r>
      <w:r w:rsidR="007255FE">
        <w:t xml:space="preserve">were assumed to be the </w:t>
      </w:r>
      <w:r w:rsidR="007255FE">
        <w:rPr>
          <w:rFonts w:hint="eastAsia"/>
          <w:lang w:eastAsia="zh-CN"/>
        </w:rPr>
        <w:t>same</w:t>
      </w:r>
      <w:r w:rsidR="005E7077">
        <w:rPr>
          <w:lang w:eastAsia="zh-CN"/>
        </w:rPr>
        <w:t xml:space="preserve"> but</w:t>
      </w:r>
      <w:r w:rsidR="00154595">
        <w:rPr>
          <w:lang w:eastAsia="zh-CN"/>
        </w:rPr>
        <w:t xml:space="preserve"> different from</w:t>
      </w:r>
      <w:r w:rsidR="00605302">
        <w:rPr>
          <w:lang w:eastAsia="zh-CN"/>
        </w:rPr>
        <w:t xml:space="preserve"> </w:t>
      </w:r>
      <w:r w:rsidR="00C23217">
        <w:rPr>
          <w:lang w:eastAsia="zh-CN"/>
        </w:rPr>
        <w:t xml:space="preserve">age </w:t>
      </w:r>
      <w:r w:rsidR="00C23217" w:rsidRPr="00C23217">
        <w:rPr>
          <w:i/>
          <w:iCs/>
          <w:lang w:eastAsia="zh-CN"/>
        </w:rPr>
        <w:t>a</w:t>
      </w:r>
      <w:r w:rsidR="00C23217">
        <w:rPr>
          <w:lang w:eastAsia="zh-CN"/>
        </w:rPr>
        <w:t xml:space="preserve"> = 1, i.e. recruitment, which we denote as </w:t>
      </w: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A90400">
        <w:t xml:space="preserve">. </w:t>
      </w:r>
      <w:r w:rsidR="00FE2CEE">
        <w:t>This assumption rests o</w:t>
      </w:r>
      <w:r w:rsidR="00C96343">
        <w:t>n the fact that survival variation</w:t>
      </w:r>
      <w:r w:rsidR="00A90400">
        <w:t>s</w:t>
      </w:r>
      <w:r w:rsidR="00C96343">
        <w:t xml:space="preserve"> for young-of-the-year</w:t>
      </w:r>
      <w:r w:rsidR="00552D6D">
        <w:t xml:space="preserve"> (recruitment) </w:t>
      </w:r>
      <w:r w:rsidR="00A90400">
        <w:t>are</w:t>
      </w:r>
      <w:r w:rsidR="00CD4530">
        <w:t xml:space="preserve"> </w:t>
      </w:r>
      <w:r w:rsidR="00CD4530">
        <w:rPr>
          <w:rFonts w:hint="eastAsia"/>
          <w:lang w:eastAsia="zh-CN"/>
        </w:rPr>
        <w:t>genera</w:t>
      </w:r>
      <w:r w:rsidR="00CD4530">
        <w:t>lly</w:t>
      </w:r>
      <w:r w:rsidR="00C96343">
        <w:t xml:space="preserve"> large</w:t>
      </w:r>
      <w:r w:rsidR="00FE2CEE">
        <w:t>r than for other ages</w:t>
      </w:r>
      <w:r w:rsidR="005233EB" w:rsidRPr="005233EB">
        <w:t xml:space="preserve">. </w:t>
      </w:r>
      <w:r w:rsidR="00FE2CEE">
        <w:t xml:space="preserve">Unlike </w:t>
      </w:r>
      <w:r w:rsidR="000629B6">
        <w:t>statistical catch-at-age models</w:t>
      </w:r>
      <w:r w:rsidR="00FE2CEE">
        <w:t>,</w:t>
      </w:r>
      <w:del w:id="114" w:author="Haikun Xu" w:date="2020-08-07T14:15:00Z">
        <w:r w:rsidR="00FE2CEE" w:rsidDel="00404A89">
          <w:delText xml:space="preserve"> the</w:delText>
        </w:r>
      </w:del>
      <w:r w:rsidR="000629B6">
        <w:t xml:space="preserve"> </w:t>
      </w:r>
      <m:oMath>
        <m:sSub>
          <m:sSubPr>
            <m:ctrlPr>
              <w:rPr>
                <w:rFonts w:ascii="Cambria Math" w:hAnsi="Cambria Math"/>
              </w:rPr>
            </m:ctrlPr>
          </m:sSubPr>
          <m:e>
            <m:r>
              <w:rPr>
                <w:rFonts w:ascii="Cambria Math" w:hAnsi="Cambria Math"/>
              </w:rPr>
              <m:t>σ</m:t>
            </m:r>
          </m:e>
          <m:sub>
            <m:r>
              <w:rPr>
                <w:rFonts w:ascii="Cambria Math" w:hAnsi="Cambria Math"/>
              </w:rPr>
              <m:t>a</m:t>
            </m:r>
          </m:sub>
        </m:sSub>
      </m:oMath>
      <w:r w:rsidR="00FE2CEE">
        <w:t xml:space="preserve"> </w:t>
      </w:r>
      <w:ins w:id="115" w:author="Brian Stock" w:date="2020-08-31T15:59:00Z">
        <w:r w:rsidR="00982936">
          <w:t xml:space="preserve">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982936">
          <w:t xml:space="preserve"> </w:t>
        </w:r>
      </w:ins>
      <w:r w:rsidR="000629B6">
        <w:t xml:space="preserve">can be estimated </w:t>
      </w:r>
      <w:del w:id="116" w:author="Brian Stock" w:date="2020-08-31T15:59:00Z">
        <w:r w:rsidR="000629B6" w:rsidDel="00982936">
          <w:delText xml:space="preserve">internally </w:delText>
        </w:r>
      </w:del>
      <w:del w:id="117" w:author="Brian Stock" w:date="2020-08-31T16:01:00Z">
        <w:r w:rsidR="000629B6" w:rsidDel="00982936">
          <w:delText>in the model</w:delText>
        </w:r>
      </w:del>
      <w:ins w:id="118" w:author="Brian Stock" w:date="2020-08-31T16:01:00Z">
        <w:r w:rsidR="00982936">
          <w:t>internally</w:t>
        </w:r>
      </w:ins>
      <w:r w:rsidR="000629B6">
        <w:t xml:space="preserve"> as fixed effect</w:t>
      </w:r>
      <w:r w:rsidR="008D6FA0">
        <w:t xml:space="preserve"> parameter</w:t>
      </w:r>
      <w:r w:rsidR="00FE2CEE">
        <w:t>s</w:t>
      </w:r>
      <w:r w:rsidR="00DC2233">
        <w:t xml:space="preserve">. </w:t>
      </w:r>
      <w:r w:rsidR="001D48E1">
        <w:t>S</w:t>
      </w:r>
      <w:r w:rsidR="00DC2233">
        <w:t>urvival deviatio</w:t>
      </w:r>
      <w:r w:rsidR="00A90400">
        <w:t>ns</w:t>
      </w:r>
      <w:r w:rsidR="001D48E1">
        <w:t>,</w:t>
      </w:r>
      <w:r w:rsidR="00A90400">
        <w:t xml:space="preserve"> however, </w:t>
      </w:r>
      <w:r w:rsidR="00DC2233">
        <w:t xml:space="preserve">are not necessarily independent. </w:t>
      </w:r>
      <w:r w:rsidR="00703ABC">
        <w:t>I</w:t>
      </w:r>
      <w:r w:rsidR="00A90400">
        <w:t>f</w:t>
      </w:r>
      <w:r w:rsidR="00DC2233">
        <w:t xml:space="preserve"> </w:t>
      </w:r>
      <w:r w:rsidR="002767EC" w:rsidRPr="009A4919">
        <w:t xml:space="preserve">survival </w:t>
      </w:r>
      <w:r w:rsidR="00020BC5">
        <w:t>deviations</w:t>
      </w:r>
      <w:r w:rsidR="00DC26B1" w:rsidRPr="009A4919">
        <w:t xml:space="preserve"> are</w:t>
      </w:r>
      <w:r w:rsidR="00965D01">
        <w:t xml:space="preserve"> autocorrelated</w:t>
      </w:r>
      <w:r w:rsidR="002767EC" w:rsidRPr="009A4919">
        <w:t xml:space="preserve"> </w:t>
      </w:r>
      <w:r w:rsidR="00BD2F49">
        <w:t>among</w:t>
      </w:r>
      <w:r w:rsidR="00B6094B">
        <w:t xml:space="preserve"> age</w:t>
      </w:r>
      <w:r w:rsidR="00BD2F49">
        <w:t>s</w:t>
      </w:r>
      <w:r w:rsidR="00A90400">
        <w:t xml:space="preserve"> and</w:t>
      </w:r>
      <w:r w:rsidR="001D48E1">
        <w:t xml:space="preserve"> </w:t>
      </w:r>
      <w:r w:rsidR="00A90400">
        <w:t>years</w:t>
      </w:r>
      <w:r w:rsidR="002767EC" w:rsidRPr="009A4919">
        <w:t>, they</w:t>
      </w:r>
      <w:del w:id="119" w:author="Brian Stock" w:date="2020-08-31T16:02:00Z">
        <w:r w:rsidR="002767EC" w:rsidRPr="009A4919" w:rsidDel="00982936">
          <w:delText xml:space="preserve"> should</w:delText>
        </w:r>
      </w:del>
      <w:r w:rsidR="002767EC" w:rsidRPr="009A4919">
        <w:t xml:space="preserve"> follow a m</w:t>
      </w:r>
      <w:r w:rsidR="00972B48">
        <w:t>ultivariate normal distribution:</w:t>
      </w:r>
    </w:p>
    <w:p w14:paraId="1C19A2DF" w14:textId="77777777" w:rsidR="002767EC" w:rsidRPr="009A4919" w:rsidRDefault="00703ABC" w:rsidP="00C23217">
      <w:pPr>
        <w:pStyle w:val="Chapterheading0"/>
        <w:spacing w:after="0"/>
        <w:jc w:val="center"/>
      </w:pPr>
      <m:oMath>
        <m:r>
          <m:rPr>
            <m:sty m:val="b"/>
          </m:rPr>
          <w:rPr>
            <w:rFonts w:ascii="Cambria Math" w:hAnsi="Cambria Math"/>
          </w:rPr>
          <m:t>E</m:t>
        </m:r>
        <m:r>
          <m:rPr>
            <m:sty m:val="bi"/>
          </m:rPr>
          <w:rPr>
            <w:rFonts w:ascii="Cambria Math" w:hAnsi="Cambria Math"/>
          </w:rPr>
          <m:t xml:space="preserve"> </m:t>
        </m:r>
        <m:r>
          <m:rPr>
            <m:sty m:val="p"/>
          </m:rPr>
          <w:rPr>
            <w:rFonts w:ascii="Cambria Math" w:hAnsi="Cambria Math"/>
          </w:rPr>
          <m:t xml:space="preserve">~ MVN </m:t>
        </m:r>
        <m:d>
          <m:dPr>
            <m:ctrlPr>
              <w:rPr>
                <w:rFonts w:ascii="Cambria Math" w:hAnsi="Cambria Math"/>
              </w:rPr>
            </m:ctrlPr>
          </m:dPr>
          <m:e>
            <m:r>
              <m:rPr>
                <m:sty m:val="b"/>
              </m:rPr>
              <w:rPr>
                <w:rFonts w:ascii="Cambria Math" w:hAnsi="Cambria Math"/>
              </w:rPr>
              <m:t>0</m:t>
            </m:r>
            <m:r>
              <m:rPr>
                <m:sty m:val="p"/>
              </m:rPr>
              <w:rPr>
                <w:rFonts w:ascii="Cambria Math" w:hAnsi="Cambria Math"/>
              </w:rPr>
              <m:t xml:space="preserve">, </m:t>
            </m:r>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e>
        </m:d>
      </m:oMath>
      <w:r w:rsidR="002767EC" w:rsidRPr="009A4919">
        <w:t xml:space="preserve">   (</w:t>
      </w:r>
      <w:r w:rsidR="00D221D9">
        <w:t>3</w:t>
      </w:r>
      <w:r w:rsidR="002767EC" w:rsidRPr="009A4919">
        <w:t>)</w:t>
      </w:r>
    </w:p>
    <w:p w14:paraId="1E8A01EE" w14:textId="3D8CD50F" w:rsidR="00D221D9" w:rsidRDefault="002767EC" w:rsidP="00C23217">
      <w:pPr>
        <w:pStyle w:val="Chapterheading0"/>
        <w:spacing w:after="0"/>
        <w:jc w:val="left"/>
      </w:pPr>
      <w:r w:rsidRPr="009A4919">
        <w:t xml:space="preserve">where </w:t>
      </w:r>
      <w:bookmarkStart w:id="120" w:name="OLE_LINK36"/>
      <w:bookmarkStart w:id="121" w:name="OLE_LINK37"/>
      <m:oMath>
        <m:r>
          <m:rPr>
            <m:sty m:val="b"/>
          </m:rPr>
          <w:rPr>
            <w:rFonts w:ascii="Cambria Math" w:hAnsi="Cambria Math"/>
          </w:rPr>
          <m:t>Ε=</m:t>
        </m:r>
        <w:bookmarkStart w:id="122" w:name="OLE_LINK34"/>
        <w:bookmarkStart w:id="123" w:name="OLE_LINK35"/>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r>
              <m:rPr>
                <m:sty m:val="p"/>
              </m:rPr>
              <w:rPr>
                <w:rFonts w:ascii="Cambria Math" w:hAnsi="Cambria Math"/>
              </w:rPr>
              <m:t>,</m:t>
            </m:r>
            <m:r>
              <w:rPr>
                <w:rFonts w:ascii="Cambria Math" w:hAnsi="Cambria Math"/>
              </w:rPr>
              <m:t>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r>
              <m:rPr>
                <m:sty m:val="p"/>
              </m:rPr>
              <w:rPr>
                <w:rFonts w:ascii="Cambria Math" w:hAnsi="Cambria Math"/>
              </w:rPr>
              <m:t>,</m:t>
            </m:r>
            <m:r>
              <w:rPr>
                <w:rFonts w:ascii="Cambria Math" w:hAnsi="Cambria Math"/>
              </w:rPr>
              <m:t>Y-1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r>
              <m:rPr>
                <m:sty m:val="p"/>
              </m:rPr>
              <w:rPr>
                <w:rFonts w:ascii="Cambria Math" w:hAnsi="Cambria Math"/>
              </w:rPr>
              <m:t>,</m:t>
            </m:r>
            <m:r>
              <w:rPr>
                <w:rFonts w:ascii="Cambria Math" w:hAnsi="Cambria Math"/>
              </w:rPr>
              <m:t>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r>
              <m:rPr>
                <m:sty m:val="p"/>
              </m:rPr>
              <w:rPr>
                <w:rFonts w:ascii="Cambria Math" w:hAnsi="Cambria Math"/>
              </w:rPr>
              <m:t>,</m:t>
            </m:r>
            <m:r>
              <w:rPr>
                <w:rFonts w:ascii="Cambria Math" w:hAnsi="Cambria Math"/>
              </w:rPr>
              <m:t>Y-1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Y-1</m:t>
            </m:r>
          </m:sub>
        </m:sSub>
        <m:r>
          <m:rPr>
            <m:sty m:val="b"/>
          </m:rPr>
          <w:rPr>
            <w:rFonts w:ascii="Cambria Math" w:hAnsi="Cambria Math"/>
          </w:rPr>
          <m:t>)'</m:t>
        </m:r>
      </m:oMath>
      <w:bookmarkEnd w:id="120"/>
      <w:bookmarkEnd w:id="121"/>
      <w:bookmarkEnd w:id="122"/>
      <w:bookmarkEnd w:id="123"/>
      <w:r w:rsidR="000E00F5">
        <w:rPr>
          <w:bCs/>
        </w:rPr>
        <w:t>,</w:t>
      </w:r>
      <w:r w:rsidRPr="009A4919">
        <w:rPr>
          <w:bCs/>
        </w:rPr>
        <w:t xml:space="preserve"> </w:t>
      </w:r>
      <m:oMath>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oMath>
      <w:r w:rsidRPr="009A4919">
        <w:t xml:space="preserve"> is the </w:t>
      </w:r>
      <w:bookmarkStart w:id="124" w:name="OLE_LINK14"/>
      <w:bookmarkStart w:id="125" w:name="OLE_LINK15"/>
      <w:bookmarkStart w:id="126" w:name="OLE_LINK17"/>
      <w:bookmarkStart w:id="127" w:name="OLE_LINK18"/>
      <m:oMath>
        <m:r>
          <w:rPr>
            <w:rFonts w:ascii="Cambria Math" w:hAnsi="Cambria Math"/>
            <w:noProof/>
          </w:rPr>
          <m:t>A</m:t>
        </m:r>
        <w:bookmarkEnd w:id="124"/>
        <w:bookmarkEnd w:id="125"/>
        <m:r>
          <w:rPr>
            <w:rFonts w:ascii="Cambria Math" w:hAnsi="Cambria Math"/>
            <w:noProof/>
          </w:rPr>
          <m:t>(Y-1)×A(Y-1)</m:t>
        </m:r>
      </m:oMath>
      <w:bookmarkEnd w:id="126"/>
      <w:bookmarkEnd w:id="127"/>
      <w:r w:rsidR="00CD0120">
        <w:t xml:space="preserve"> </w:t>
      </w:r>
      <w:r w:rsidRPr="009A4919">
        <w:t>covariance matrix for the multivariate normal distribution</w:t>
      </w:r>
      <w:r w:rsidR="000E00F5">
        <w:t xml:space="preserve"> and is</w:t>
      </w:r>
      <w:r w:rsidRPr="009A4919">
        <w:t xml:space="preserve"> calculated as the </w:t>
      </w:r>
      <w:bookmarkStart w:id="128" w:name="OLE_LINK47"/>
      <w:r w:rsidRPr="009A4919">
        <w:t>Kronecker produc</w:t>
      </w:r>
      <w:bookmarkEnd w:id="128"/>
      <w:r w:rsidRPr="009A4919">
        <w:t xml:space="preserve">t of the </w:t>
      </w:r>
      <m:oMath>
        <m:r>
          <w:rPr>
            <w:rFonts w:ascii="Cambria Math" w:hAnsi="Cambria Math"/>
            <w:noProof/>
          </w:rPr>
          <m:t>A×A</m:t>
        </m:r>
      </m:oMath>
      <w:r w:rsidR="00CD0120">
        <w:t xml:space="preserve"> </w:t>
      </w:r>
      <w:r w:rsidR="00F82981" w:rsidRPr="009A4919">
        <w:t>co</w:t>
      </w:r>
      <w:r w:rsidR="00F82981">
        <w:t>variance</w:t>
      </w:r>
      <w:r w:rsidRPr="009A4919">
        <w:t xml:space="preserve"> m</w:t>
      </w:r>
      <w:r w:rsidR="00F82981">
        <w:t xml:space="preserve">atrix for the AR(1) </w:t>
      </w:r>
      <w:r w:rsidR="007255FE">
        <w:t>process among</w:t>
      </w:r>
      <w:r w:rsidR="00F82981">
        <w:t xml:space="preserve"> age</w:t>
      </w:r>
      <w:r w:rsidR="007255FE">
        <w:t>s</w:t>
      </w:r>
      <w:r w:rsidR="00F82981">
        <w:t xml:space="preserve"> (</w:t>
      </w:r>
      <m:oMath>
        <m:r>
          <m:rPr>
            <m:sty m:val="b"/>
          </m:rPr>
          <w:rPr>
            <w:rFonts w:ascii="Cambria Math" w:hAnsi="Cambria Math"/>
          </w:rPr>
          <m:t>Σ</m:t>
        </m:r>
      </m:oMath>
      <w:r w:rsidR="00CD0120">
        <w:t xml:space="preserve">) </w:t>
      </w:r>
      <w:r w:rsidRPr="009A4919">
        <w:t xml:space="preserve">and the </w:t>
      </w:r>
      <m:oMath>
        <m:r>
          <w:rPr>
            <w:rFonts w:ascii="Cambria Math" w:hAnsi="Cambria Math"/>
            <w:noProof/>
          </w:rPr>
          <m:t>(Y-1)×(Y-1)</m:t>
        </m:r>
      </m:oMath>
      <w:r w:rsidR="00A61CDB">
        <w:t xml:space="preserve"> </w:t>
      </w:r>
      <w:r w:rsidRPr="009A4919">
        <w:t xml:space="preserve">correlation matrix for the AR(1) </w:t>
      </w:r>
      <w:r w:rsidR="007255FE">
        <w:t xml:space="preserve">process </w:t>
      </w:r>
      <w:r w:rsidR="00A90400">
        <w:t>among years</w:t>
      </w:r>
      <w:r w:rsidRPr="009A4919">
        <w:t xml:space="preserve"> (</w:t>
      </w:r>
      <m:oMath>
        <m:acc>
          <m:accPr>
            <m:chr m:val="̃"/>
            <m:ctrlPr>
              <w:rPr>
                <w:rFonts w:ascii="Cambria Math" w:hAnsi="Cambria Math"/>
              </w:rPr>
            </m:ctrlPr>
          </m:accPr>
          <m:e>
            <m:r>
              <m:rPr>
                <m:sty m:val="b"/>
              </m:rPr>
              <w:rPr>
                <w:rFonts w:ascii="Cambria Math" w:hAnsi="Cambria Math"/>
              </w:rPr>
              <m:t>Σ</m:t>
            </m:r>
          </m:e>
        </m:acc>
      </m:oMath>
      <w:r w:rsidR="00D221D9">
        <w:t>):</w:t>
      </w:r>
    </w:p>
    <w:p w14:paraId="1640283C" w14:textId="77777777" w:rsidR="00084CA1" w:rsidRPr="00084CA1" w:rsidRDefault="00BF1FC1" w:rsidP="00C23217">
      <w:pPr>
        <w:pStyle w:val="Chapterheading0"/>
        <w:spacing w:after="0"/>
        <w:jc w:val="left"/>
      </w:pPr>
      <m:oMathPara>
        <m:oMath>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r>
            <m:rPr>
              <m:sty m:val="p"/>
            </m:rPr>
            <w:rPr>
              <w:rFonts w:ascii="Cambria Math" w:hAnsi="Cambria Math"/>
            </w:rPr>
            <m:t>=</m:t>
          </m:r>
          <m:r>
            <m:rPr>
              <m:sty m:val="b"/>
            </m:rPr>
            <w:rPr>
              <w:rFonts w:ascii="Cambria Math" w:hAnsi="Cambria Math"/>
            </w:rPr>
            <m:t>Σ</m:t>
          </m:r>
          <m:r>
            <m:rPr>
              <m:sty m:val="p"/>
            </m:rPr>
            <w:rPr>
              <w:rFonts w:ascii="Cambria Math" w:hAnsi="Cambria Math"/>
            </w:rPr>
            <m:t>⊗</m:t>
          </m:r>
          <m:acc>
            <m:accPr>
              <m:chr m:val="̃"/>
              <m:ctrlPr>
                <w:rPr>
                  <w:rFonts w:ascii="Cambria Math" w:hAnsi="Cambria Math"/>
                  <w:b/>
                </w:rPr>
              </m:ctrlPr>
            </m:accPr>
            <m:e>
              <m:r>
                <m:rPr>
                  <m:sty m:val="b"/>
                </m:rPr>
                <w:rPr>
                  <w:rFonts w:ascii="Cambria Math" w:hAnsi="Cambria Math"/>
                </w:rPr>
                <m:t>Σ</m:t>
              </m:r>
            </m:e>
          </m:acc>
          <m:r>
            <m:rPr>
              <m:sty m:val="p"/>
            </m:rPr>
            <w:rPr>
              <w:rFonts w:ascii="Cambria Math" w:hAnsi="Cambria Math"/>
              <w:noProof/>
            </w:rPr>
            <m:t xml:space="preserve">   </m:t>
          </m:r>
          <m:d>
            <m:dPr>
              <m:ctrlPr>
                <w:rPr>
                  <w:rFonts w:ascii="Cambria Math" w:hAnsi="Cambria Math"/>
                  <w:noProof/>
                </w:rPr>
              </m:ctrlPr>
            </m:dPr>
            <m:e>
              <m:r>
                <m:rPr>
                  <m:sty m:val="p"/>
                </m:rPr>
                <w:rPr>
                  <w:rFonts w:ascii="Cambria Math" w:hAnsi="Cambria Math"/>
                  <w:noProof/>
                </w:rPr>
                <m:t>4</m:t>
              </m:r>
            </m:e>
          </m:d>
        </m:oMath>
      </m:oMathPara>
    </w:p>
    <w:p w14:paraId="49880E3E" w14:textId="1C702B77" w:rsidR="00D221D9" w:rsidRPr="009A4919" w:rsidRDefault="00BF1FC1" w:rsidP="00C23217">
      <w:pPr>
        <w:pStyle w:val="Chapterheading0"/>
        <w:spacing w:after="0"/>
        <w:jc w:val="left"/>
        <w:rPr>
          <w:noProof/>
        </w:rPr>
      </w:pPr>
      <m:oMathPara>
        <m:oMath>
          <m:sSub>
            <m:sSubPr>
              <m:ctrlPr>
                <w:rPr>
                  <w:rFonts w:ascii="Cambria Math" w:hAnsi="Cambria Math"/>
                  <w:i/>
                  <w:noProof/>
                </w:rPr>
              </m:ctrlPr>
            </m:sSubPr>
            <m:e>
              <m:r>
                <m:rPr>
                  <m:sty m:val="b"/>
                </m:rPr>
                <w:rPr>
                  <w:rFonts w:ascii="Cambria Math" w:hAnsi="Cambria Math"/>
                  <w:noProof/>
                </w:rPr>
                <m:t>Σ</m:t>
              </m:r>
            </m:e>
            <m:sub>
              <m:r>
                <w:rPr>
                  <w:rFonts w:ascii="Cambria Math" w:hAnsi="Cambria Math"/>
                  <w:noProof/>
                </w:rPr>
                <m:t>a,</m:t>
              </m:r>
              <m:acc>
                <m:accPr>
                  <m:chr m:val="̃"/>
                  <m:ctrlPr>
                    <w:rPr>
                      <w:rFonts w:ascii="Cambria Math" w:hAnsi="Cambria Math"/>
                      <w:i/>
                      <w:noProof/>
                    </w:rPr>
                  </m:ctrlPr>
                </m:accPr>
                <m:e>
                  <m:r>
                    <w:rPr>
                      <w:rFonts w:ascii="Cambria Math" w:hAnsi="Cambria Math"/>
                      <w:noProof/>
                    </w:rPr>
                    <m:t>a</m:t>
                  </m:r>
                </m:e>
              </m:acc>
            </m:sub>
          </m:sSub>
          <m:r>
            <m:rPr>
              <m:sty m:val="p"/>
            </m:rPr>
            <w:rPr>
              <w:rFonts w:ascii="Cambria Math" w:hAnsi="Cambria Math"/>
              <w:noProof/>
            </w:rPr>
            <m:t>=</m:t>
          </m:r>
          <m:sSubSup>
            <m:sSubSupPr>
              <m:ctrlPr>
                <w:rPr>
                  <w:rFonts w:ascii="Cambria Math" w:hAnsi="Cambria Math"/>
                  <w:noProof/>
                </w:rPr>
              </m:ctrlPr>
            </m:sSubSupPr>
            <m:e>
              <m:r>
                <w:rPr>
                  <w:rFonts w:ascii="Cambria Math" w:hAnsi="Cambria Math"/>
                  <w:noProof/>
                </w:rPr>
                <m:t>ρ</m:t>
              </m:r>
            </m:e>
            <m:sub>
              <m:r>
                <w:rPr>
                  <w:rFonts w:ascii="Cambria Math" w:hAnsi="Cambria Math"/>
                  <w:noProof/>
                </w:rPr>
                <m:t>age</m:t>
              </m:r>
            </m:sub>
            <m:sup>
              <m:r>
                <m:rPr>
                  <m:sty m:val="p"/>
                </m:rPr>
                <w:rPr>
                  <w:rFonts w:ascii="Cambria Math" w:hAnsi="Cambria Math"/>
                  <w:noProof/>
                </w:rPr>
                <m:t>|</m:t>
              </m:r>
              <m:r>
                <w:rPr>
                  <w:rFonts w:ascii="Cambria Math" w:hAnsi="Cambria Math"/>
                  <w:noProof/>
                </w:rPr>
                <m:t>a</m:t>
              </m:r>
              <m:r>
                <m:rPr>
                  <m:sty m:val="p"/>
                </m:rPr>
                <w:rPr>
                  <w:rFonts w:ascii="Cambria Math" w:hAnsi="Cambria Math"/>
                  <w:noProof/>
                </w:rPr>
                <m:t>-</m:t>
              </m:r>
              <m:acc>
                <m:accPr>
                  <m:chr m:val="̃"/>
                  <m:ctrlPr>
                    <w:rPr>
                      <w:rFonts w:ascii="Cambria Math" w:hAnsi="Cambria Math"/>
                      <w:noProof/>
                    </w:rPr>
                  </m:ctrlPr>
                </m:accPr>
                <m:e>
                  <m:r>
                    <w:rPr>
                      <w:rFonts w:ascii="Cambria Math" w:hAnsi="Cambria Math"/>
                      <w:noProof/>
                    </w:rPr>
                    <m:t>a</m:t>
                  </m:r>
                </m:e>
              </m:acc>
              <m:r>
                <m:rPr>
                  <m:sty m:val="p"/>
                </m:rPr>
                <w:rPr>
                  <w:rFonts w:ascii="Cambria Math" w:hAnsi="Cambria Math"/>
                  <w:noProof/>
                </w:rPr>
                <m:t>|</m:t>
              </m:r>
            </m:sup>
          </m:sSubSup>
          <m:sSub>
            <m:sSubPr>
              <m:ctrlPr>
                <w:rPr>
                  <w:rFonts w:ascii="Cambria Math" w:hAnsi="Cambria Math"/>
                </w:rPr>
              </m:ctrlPr>
            </m:sSubPr>
            <m:e>
              <m:r>
                <w:rPr>
                  <w:rFonts w:ascii="Cambria Math" w:hAnsi="Cambria Math"/>
                </w:rPr>
                <m:t>σ</m:t>
              </m:r>
            </m:e>
            <m:sub>
              <m:r>
                <w:rPr>
                  <w:rFonts w:ascii="Cambria Math" w:hAnsi="Cambria Math"/>
                </w:rPr>
                <m:t>a</m:t>
              </m:r>
            </m:sub>
          </m:sSub>
          <m:sSub>
            <m:sSubPr>
              <m:ctrlPr>
                <w:rPr>
                  <w:rFonts w:ascii="Cambria Math" w:hAnsi="Cambria Math"/>
                </w:rPr>
              </m:ctrlPr>
            </m:sSubPr>
            <m:e>
              <m:r>
                <w:rPr>
                  <w:rFonts w:ascii="Cambria Math" w:hAnsi="Cambria Math"/>
                </w:rPr>
                <m:t>σ</m:t>
              </m:r>
            </m:e>
            <m:sub>
              <m:acc>
                <m:accPr>
                  <m:chr m:val="̃"/>
                  <m:ctrlPr>
                    <w:rPr>
                      <w:rFonts w:ascii="Cambria Math" w:hAnsi="Cambria Math"/>
                    </w:rPr>
                  </m:ctrlPr>
                </m:accPr>
                <m:e>
                  <m:r>
                    <w:rPr>
                      <w:rFonts w:ascii="Cambria Math" w:hAnsi="Cambria Math"/>
                    </w:rPr>
                    <m:t>a</m:t>
                  </m:r>
                </m:e>
              </m:acc>
            </m:sub>
          </m:sSub>
          <m:r>
            <m:rPr>
              <m:sty m:val="p"/>
            </m:rPr>
            <w:rPr>
              <w:rFonts w:ascii="Cambria Math" w:hAnsi="Cambria Math"/>
              <w:noProof/>
            </w:rPr>
            <m:t xml:space="preserve">   </m:t>
          </m:r>
        </m:oMath>
      </m:oMathPara>
    </w:p>
    <w:p w14:paraId="03973798" w14:textId="0E84C695" w:rsidR="00D221D9" w:rsidRPr="009A4919" w:rsidRDefault="00BF1FC1" w:rsidP="00C23217">
      <w:pPr>
        <w:pStyle w:val="Chapterheading0"/>
        <w:spacing w:after="0"/>
        <w:jc w:val="left"/>
        <w:rPr>
          <w:noProof/>
        </w:rPr>
      </w:pPr>
      <m:oMathPara>
        <m:oMath>
          <m:sSub>
            <m:sSubPr>
              <m:ctrlPr>
                <w:rPr>
                  <w:rFonts w:ascii="Cambria Math" w:hAnsi="Cambria Math"/>
                  <w:i/>
                  <w:noProof/>
                </w:rPr>
              </m:ctrlPr>
            </m:sSubPr>
            <m:e>
              <m:acc>
                <m:accPr>
                  <m:chr m:val="̃"/>
                  <m:ctrlPr>
                    <w:rPr>
                      <w:rFonts w:ascii="Cambria Math" w:hAnsi="Cambria Math"/>
                      <w:i/>
                      <w:noProof/>
                    </w:rPr>
                  </m:ctrlPr>
                </m:accPr>
                <m:e>
                  <m:r>
                    <m:rPr>
                      <m:sty m:val="b"/>
                    </m:rPr>
                    <w:rPr>
                      <w:rFonts w:ascii="Cambria Math" w:hAnsi="Cambria Math"/>
                      <w:noProof/>
                    </w:rPr>
                    <m:t>Σ</m:t>
                  </m:r>
                </m:e>
              </m:acc>
            </m:e>
            <m:sub>
              <m:r>
                <w:rPr>
                  <w:rFonts w:ascii="Cambria Math" w:hAnsi="Cambria Math"/>
                  <w:noProof/>
                </w:rPr>
                <m:t>y,</m:t>
              </m:r>
              <m:acc>
                <m:accPr>
                  <m:chr m:val="̃"/>
                  <m:ctrlPr>
                    <w:rPr>
                      <w:rFonts w:ascii="Cambria Math" w:hAnsi="Cambria Math"/>
                      <w:i/>
                      <w:noProof/>
                    </w:rPr>
                  </m:ctrlPr>
                </m:accPr>
                <m:e>
                  <m:r>
                    <w:rPr>
                      <w:rFonts w:ascii="Cambria Math" w:hAnsi="Cambria Math"/>
                      <w:noProof/>
                    </w:rPr>
                    <m:t>y</m:t>
                  </m:r>
                </m:e>
              </m:acc>
            </m:sub>
          </m:sSub>
          <m:r>
            <m:rPr>
              <m:sty m:val="p"/>
            </m:rPr>
            <w:rPr>
              <w:rFonts w:ascii="Cambria Math" w:hAnsi="Cambria Math"/>
              <w:noProof/>
            </w:rPr>
            <m:t>=</m:t>
          </m:r>
          <m:sSubSup>
            <m:sSubSupPr>
              <m:ctrlPr>
                <w:rPr>
                  <w:rFonts w:ascii="Cambria Math" w:hAnsi="Cambria Math"/>
                  <w:noProof/>
                </w:rPr>
              </m:ctrlPr>
            </m:sSubSupPr>
            <m:e>
              <m:r>
                <w:rPr>
                  <w:rFonts w:ascii="Cambria Math" w:hAnsi="Cambria Math"/>
                  <w:noProof/>
                </w:rPr>
                <m:t>ρ</m:t>
              </m:r>
            </m:e>
            <m:sub>
              <m:r>
                <w:rPr>
                  <w:rFonts w:ascii="Cambria Math" w:hAnsi="Cambria Math"/>
                  <w:noProof/>
                </w:rPr>
                <m:t>year</m:t>
              </m:r>
            </m:sub>
            <m:sup>
              <m:r>
                <m:rPr>
                  <m:sty m:val="p"/>
                </m:rPr>
                <w:rPr>
                  <w:rFonts w:ascii="Cambria Math" w:hAnsi="Cambria Math"/>
                  <w:noProof/>
                </w:rPr>
                <m:t>|</m:t>
              </m:r>
              <m:r>
                <w:rPr>
                  <w:rFonts w:ascii="Cambria Math" w:hAnsi="Cambria Math"/>
                  <w:noProof/>
                </w:rPr>
                <m:t>y</m:t>
              </m:r>
              <m:r>
                <m:rPr>
                  <m:sty m:val="p"/>
                </m:rPr>
                <w:rPr>
                  <w:rFonts w:ascii="Cambria Math" w:hAnsi="Cambria Math"/>
                  <w:noProof/>
                </w:rPr>
                <m:t>-</m:t>
              </m:r>
              <m:acc>
                <m:accPr>
                  <m:chr m:val="̃"/>
                  <m:ctrlPr>
                    <w:rPr>
                      <w:rFonts w:ascii="Cambria Math" w:hAnsi="Cambria Math"/>
                      <w:noProof/>
                    </w:rPr>
                  </m:ctrlPr>
                </m:accPr>
                <m:e>
                  <m:r>
                    <w:rPr>
                      <w:rFonts w:ascii="Cambria Math" w:hAnsi="Cambria Math"/>
                      <w:noProof/>
                    </w:rPr>
                    <m:t>y</m:t>
                  </m:r>
                </m:e>
              </m:acc>
              <m:r>
                <m:rPr>
                  <m:sty m:val="p"/>
                </m:rPr>
                <w:rPr>
                  <w:rFonts w:ascii="Cambria Math" w:hAnsi="Cambria Math"/>
                  <w:noProof/>
                </w:rPr>
                <m:t>|</m:t>
              </m:r>
            </m:sup>
          </m:sSubSup>
          <m:r>
            <w:rPr>
              <w:rFonts w:ascii="Cambria Math" w:hAnsi="Cambria Math"/>
              <w:noProof/>
            </w:rPr>
            <m:t xml:space="preserve">   </m:t>
          </m:r>
        </m:oMath>
      </m:oMathPara>
    </w:p>
    <w:p w14:paraId="5B3C783E" w14:textId="65976C38" w:rsidR="002767EC" w:rsidRPr="009A4919" w:rsidRDefault="00BD180D" w:rsidP="00C23217">
      <w:pPr>
        <w:pStyle w:val="Chapterheading0"/>
        <w:spacing w:after="0"/>
        <w:jc w:val="left"/>
      </w:pPr>
      <w:r>
        <w:rPr>
          <w:noProof/>
        </w:rPr>
        <w:lastRenderedPageBreak/>
        <w:t xml:space="preserve">where </w:t>
      </w:r>
      <m:oMath>
        <m:sSub>
          <m:sSubPr>
            <m:ctrlPr>
              <w:rPr>
                <w:rFonts w:ascii="Cambria Math" w:hAnsi="Cambria Math"/>
              </w:rPr>
            </m:ctrlPr>
          </m:sSubPr>
          <m:e>
            <m:r>
              <w:rPr>
                <w:rFonts w:ascii="Cambria Math" w:hAnsi="Cambria Math"/>
              </w:rPr>
              <m:t>ρ</m:t>
            </m:r>
          </m:e>
          <m:sub>
            <m:r>
              <w:rPr>
                <w:rFonts w:ascii="Cambria Math" w:hAnsi="Cambria Math"/>
              </w:rPr>
              <m:t>age</m:t>
            </m:r>
          </m:sub>
        </m:sSub>
      </m:oMath>
      <w:r w:rsidR="002767EC" w:rsidRPr="009A4919">
        <w:t xml:space="preserve"> and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DC2233">
        <w:t xml:space="preserve"> are </w:t>
      </w:r>
      <w:r w:rsidR="002767EC" w:rsidRPr="009A4919">
        <w:t xml:space="preserve">the </w:t>
      </w:r>
      <w:r w:rsidR="00F30E3B">
        <w:t xml:space="preserve">two </w:t>
      </w:r>
      <w:r w:rsidR="00A316F7">
        <w:t>AR(1)</w:t>
      </w:r>
      <w:r w:rsidR="002767EC" w:rsidRPr="009A4919">
        <w:t xml:space="preserve"> coefficient</w:t>
      </w:r>
      <w:r w:rsidR="00F30E3B">
        <w:t>s</w:t>
      </w:r>
      <w:r w:rsidR="002767EC" w:rsidRPr="009A4919">
        <w:t xml:space="preserve"> </w:t>
      </w:r>
      <w:r w:rsidR="00DC2233">
        <w:t>in</w:t>
      </w:r>
      <w:r w:rsidR="00A42BE2">
        <w:t xml:space="preserve"> age and time</w:t>
      </w:r>
      <w:r w:rsidR="009A6CD2">
        <w:t>, respectively</w:t>
      </w:r>
      <w:r w:rsidR="00DC2233">
        <w:t>. Either of them can be fixed at</w:t>
      </w:r>
      <w:r w:rsidR="00E5798C">
        <w:t xml:space="preserve"> a constant between -1 and 1 or</w:t>
      </w:r>
      <w:r w:rsidR="000629B6">
        <w:t xml:space="preserve"> </w:t>
      </w:r>
      <w:r w:rsidR="00DC2233">
        <w:t xml:space="preserve">estimated </w:t>
      </w:r>
      <w:r w:rsidR="009A6CD2">
        <w:t xml:space="preserve">in the state-space model </w:t>
      </w:r>
      <w:r w:rsidR="009F0445">
        <w:t>as fixed effect parameter</w:t>
      </w:r>
      <w:r w:rsidR="00E41C85">
        <w:t>s</w:t>
      </w:r>
      <w:r w:rsidR="002767EC" w:rsidRPr="009A4919">
        <w:t>.</w:t>
      </w:r>
      <w:r w:rsidR="00061B9C">
        <w:t xml:space="preserve"> </w:t>
      </w:r>
      <w:r w:rsidR="00DC2233">
        <w:rPr>
          <w:lang w:eastAsia="zh-CN"/>
        </w:rPr>
        <w:t>N</w:t>
      </w:r>
      <w:r w:rsidR="00DC2233">
        <w:t xml:space="preserve">ote that when both </w:t>
      </w:r>
      <m:oMath>
        <m:sSub>
          <m:sSubPr>
            <m:ctrlPr>
              <w:rPr>
                <w:rFonts w:ascii="Cambria Math" w:hAnsi="Cambria Math"/>
              </w:rPr>
            </m:ctrlPr>
          </m:sSubPr>
          <m:e>
            <m:r>
              <w:rPr>
                <w:rFonts w:ascii="Cambria Math" w:hAnsi="Cambria Math"/>
              </w:rPr>
              <m:t>ρ</m:t>
            </m:r>
          </m:e>
          <m:sub>
            <m:r>
              <w:rPr>
                <w:rFonts w:ascii="Cambria Math" w:hAnsi="Cambria Math"/>
              </w:rPr>
              <m:t>age</m:t>
            </m:r>
          </m:sub>
        </m:sSub>
      </m:oMath>
      <w:r w:rsidR="00DC2233" w:rsidRPr="009A4919">
        <w:t xml:space="preserve"> and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DC2233">
        <w:t xml:space="preserve"> are fixed at 0, there is no survival autocorrela</w:t>
      </w:r>
      <w:r w:rsidR="005C6F7C">
        <w:t xml:space="preserve">tion in </w:t>
      </w:r>
      <w:r w:rsidR="000C351C">
        <w:t xml:space="preserve">either </w:t>
      </w:r>
      <w:r w:rsidR="005C6F7C">
        <w:t>dimension</w:t>
      </w:r>
      <w:r w:rsidR="000C351C">
        <w:t xml:space="preserve"> and</w:t>
      </w:r>
      <w:r w:rsidR="005C6F7C">
        <w:t xml:space="preserve"> Eq. 3</w:t>
      </w:r>
      <w:r w:rsidR="00DC2233">
        <w:t xml:space="preserve"> </w:t>
      </w:r>
      <w:r w:rsidR="000C351C">
        <w:t>collapses to</w:t>
      </w:r>
      <w:r w:rsidR="005C6F7C">
        <w:t xml:space="preserve"> Eq. 2</w:t>
      </w:r>
      <w:r w:rsidR="00DC2233">
        <w:t xml:space="preserve">. </w:t>
      </w:r>
      <w:r w:rsidR="00A90400">
        <w:t>In fact</w:t>
      </w:r>
      <w:r w:rsidR="000E00F5">
        <w:t xml:space="preserve">, </w:t>
      </w:r>
      <m:oMath>
        <m:r>
          <m:rPr>
            <m:sty m:val="p"/>
          </m:rPr>
          <w:rPr>
            <w:rFonts w:ascii="Cambria Math" w:hAnsi="Cambria Math"/>
          </w:rPr>
          <m:t xml:space="preserve">MVN </m:t>
        </m:r>
        <m:d>
          <m:dPr>
            <m:ctrlPr>
              <w:rPr>
                <w:rFonts w:ascii="Cambria Math" w:hAnsi="Cambria Math"/>
              </w:rPr>
            </m:ctrlPr>
          </m:dPr>
          <m:e>
            <m:r>
              <m:rPr>
                <m:sty m:val="b"/>
              </m:rPr>
              <w:rPr>
                <w:rFonts w:ascii="Cambria Math" w:hAnsi="Cambria Math"/>
              </w:rPr>
              <m:t>0</m:t>
            </m:r>
            <m:r>
              <m:rPr>
                <m:sty m:val="p"/>
              </m:rPr>
              <w:rPr>
                <w:rFonts w:ascii="Cambria Math" w:hAnsi="Cambria Math"/>
              </w:rPr>
              <m:t xml:space="preserve">, </m:t>
            </m:r>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e>
        </m:d>
      </m:oMath>
      <w:r w:rsidR="002767EC" w:rsidRPr="009A4919">
        <w:t xml:space="preserve"> is the </w:t>
      </w:r>
      <w:r w:rsidR="00A42BE2">
        <w:t>likelihood distribution</w:t>
      </w:r>
      <w:r w:rsidR="00670ECC">
        <w:t xml:space="preserve"> </w:t>
      </w:r>
      <w:r w:rsidR="009A6CD2">
        <w:t xml:space="preserve">function </w:t>
      </w:r>
      <w:r w:rsidR="00670ECC">
        <w:t>for</w:t>
      </w:r>
      <w:r w:rsidR="00A42BE2">
        <w:t xml:space="preserve"> </w:t>
      </w:r>
      <w:r w:rsidR="00A90400">
        <w:t>this</w:t>
      </w:r>
      <w:r w:rsidR="00B85564" w:rsidRPr="009A4919">
        <w:t xml:space="preserve"> </w:t>
      </w:r>
      <w:r w:rsidR="002767EC" w:rsidRPr="009A4919">
        <w:t>covariance</w:t>
      </w:r>
      <w:r w:rsidR="005E604A">
        <w:t xml:space="preserve"> structure</w:t>
      </w:r>
      <w:r w:rsidR="009A6CD2">
        <w:t>:</w:t>
      </w:r>
    </w:p>
    <w:p w14:paraId="39DDBAF1" w14:textId="05B51573" w:rsidR="00624EFE" w:rsidRDefault="001E7917" w:rsidP="00C23217">
      <w:pPr>
        <w:pStyle w:val="Chapterheading0"/>
        <w:spacing w:after="0"/>
        <w:jc w:val="left"/>
      </w:pPr>
      <w:bookmarkStart w:id="129" w:name="OLE_LINK38"/>
      <w:bookmarkStart w:id="130" w:name="OLE_LINK39"/>
      <m:oMathPara>
        <m:oMath>
          <m:r>
            <m:rPr>
              <m:sty m:val="p"/>
            </m:rPr>
            <w:rPr>
              <w:rFonts w:ascii="Cambria Math" w:hAnsi="Cambria Math"/>
              <w:noProof/>
            </w:rPr>
            <m:t>Cov</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acc>
                    <m:accPr>
                      <m:chr m:val="̃"/>
                      <m:ctrlPr>
                        <w:rPr>
                          <w:rFonts w:ascii="Cambria Math" w:hAnsi="Cambria Math"/>
                        </w:rPr>
                      </m:ctrlPr>
                    </m:accPr>
                    <m:e>
                      <m:r>
                        <w:rPr>
                          <w:rFonts w:ascii="Cambria Math" w:hAnsi="Cambria Math"/>
                        </w:rPr>
                        <m:t>a</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a</m:t>
                  </m:r>
                </m:sub>
              </m:sSub>
              <m:sSub>
                <m:sSubPr>
                  <m:ctrlPr>
                    <w:rPr>
                      <w:rFonts w:ascii="Cambria Math" w:hAnsi="Cambria Math"/>
                    </w:rPr>
                  </m:ctrlPr>
                </m:sSubPr>
                <m:e>
                  <m:r>
                    <w:rPr>
                      <w:rFonts w:ascii="Cambria Math" w:hAnsi="Cambria Math"/>
                    </w:rPr>
                    <m:t>σ</m:t>
                  </m:r>
                </m:e>
                <m:sub>
                  <m:acc>
                    <m:accPr>
                      <m:chr m:val="̃"/>
                      <m:ctrlPr>
                        <w:rPr>
                          <w:rFonts w:ascii="Cambria Math" w:hAnsi="Cambria Math"/>
                        </w:rPr>
                      </m:ctrlPr>
                    </m:accPr>
                    <m:e>
                      <m:r>
                        <w:rPr>
                          <w:rFonts w:ascii="Cambria Math" w:hAnsi="Cambria Math"/>
                        </w:rPr>
                        <m:t>a</m:t>
                      </m:r>
                    </m:e>
                  </m:acc>
                </m:sub>
              </m:sSub>
              <m:sSubSup>
                <m:sSubSupPr>
                  <m:ctrlPr>
                    <w:rPr>
                      <w:rFonts w:ascii="Cambria Math" w:hAnsi="Cambria Math"/>
                    </w:rPr>
                  </m:ctrlPr>
                </m:sSubSupPr>
                <m:e>
                  <m:r>
                    <w:rPr>
                      <w:rFonts w:ascii="Cambria Math" w:hAnsi="Cambria Math"/>
                    </w:rPr>
                    <m:t>ρ</m:t>
                  </m:r>
                </m:e>
                <m:sub>
                  <m:r>
                    <w:rPr>
                      <w:rFonts w:ascii="Cambria Math" w:hAnsi="Cambria Math"/>
                    </w:rPr>
                    <m:t>age</m:t>
                  </m:r>
                </m:sub>
                <m:sup>
                  <m:r>
                    <m:rPr>
                      <m:sty m:val="p"/>
                    </m:rPr>
                    <w:rPr>
                      <w:rFonts w:ascii="Cambria Math" w:hAnsi="Cambria Math"/>
                    </w:rPr>
                    <m:t>|</m:t>
                  </m:r>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r>
                    <m:rPr>
                      <m:sty m:val="p"/>
                    </m:rPr>
                    <w:rPr>
                      <w:rFonts w:ascii="Cambria Math" w:hAnsi="Cambria Math"/>
                    </w:rPr>
                    <m:t>|</m:t>
                  </m:r>
                </m:sup>
              </m:sSubSup>
              <m:sSubSup>
                <m:sSubSupPr>
                  <m:ctrlPr>
                    <w:rPr>
                      <w:rFonts w:ascii="Cambria Math" w:hAnsi="Cambria Math"/>
                    </w:rPr>
                  </m:ctrlPr>
                </m:sSubSupPr>
                <m:e>
                  <m:r>
                    <w:rPr>
                      <w:rFonts w:ascii="Cambria Math" w:hAnsi="Cambria Math"/>
                    </w:rPr>
                    <m:t>ρ</m:t>
                  </m:r>
                </m:e>
                <m:sub>
                  <m:r>
                    <w:rPr>
                      <w:rFonts w:ascii="Cambria Math" w:hAnsi="Cambria Math"/>
                    </w:rPr>
                    <m:t>year</m:t>
                  </m:r>
                </m:sub>
                <m:sup>
                  <m:r>
                    <m:rPr>
                      <m:sty m:val="p"/>
                    </m:rPr>
                    <w:rPr>
                      <w:rFonts w:ascii="Cambria Math" w:hAnsi="Cambria Math"/>
                    </w:rPr>
                    <m:t>|</m:t>
                  </m:r>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sup>
              </m:sSubSup>
            </m:num>
            <m:den>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ρ</m:t>
                      </m:r>
                    </m:e>
                    <m:sub>
                      <m:r>
                        <w:rPr>
                          <w:rFonts w:ascii="Cambria Math" w:hAnsi="Cambria Math"/>
                        </w:rPr>
                        <m:t>age</m:t>
                      </m:r>
                    </m:sub>
                    <m:sup>
                      <m:r>
                        <m:rPr>
                          <m:sty m:val="p"/>
                        </m:rPr>
                        <w:rPr>
                          <w:rFonts w:ascii="Cambria Math" w:hAnsi="Cambria Math"/>
                        </w:rPr>
                        <m:t>2</m:t>
                      </m:r>
                    </m:sup>
                  </m:sSubSup>
                </m:e>
              </m:d>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ρ</m:t>
                      </m:r>
                    </m:e>
                    <m:sub>
                      <m:r>
                        <w:rPr>
                          <w:rFonts w:ascii="Cambria Math" w:hAnsi="Cambria Math"/>
                        </w:rPr>
                        <m:t>year</m:t>
                      </m:r>
                    </m:sub>
                    <m:sup>
                      <m:r>
                        <m:rPr>
                          <m:sty m:val="p"/>
                        </m:rPr>
                        <w:rPr>
                          <w:rFonts w:ascii="Cambria Math" w:hAnsi="Cambria Math"/>
                        </w:rPr>
                        <m:t>2</m:t>
                      </m:r>
                    </m:sup>
                  </m:sSubSup>
                </m:e>
              </m:d>
            </m:den>
          </m:f>
          <w:bookmarkEnd w:id="129"/>
          <w:bookmarkEnd w:id="130"/>
          <m:r>
            <w:rPr>
              <w:rFonts w:ascii="Cambria Math" w:hAnsi="Cambria Math"/>
            </w:rPr>
            <m:t xml:space="preserve">   (5)</m:t>
          </m:r>
        </m:oMath>
      </m:oMathPara>
    </w:p>
    <w:p w14:paraId="0A596FEB" w14:textId="5B0025CE" w:rsidR="00625F0B" w:rsidRDefault="00554CE4" w:rsidP="00A460A6">
      <w:pPr>
        <w:pStyle w:val="Chapterheading0"/>
        <w:spacing w:after="0"/>
        <w:jc w:val="left"/>
      </w:pPr>
      <w:r>
        <w:t>which</w:t>
      </w:r>
      <w:r w:rsidR="00A90400">
        <w:t xml:space="preserve"> means that the covariance between </w:t>
      </w:r>
      <w:r w:rsidR="00E5798C">
        <w:t>two</w:t>
      </w:r>
      <w:r w:rsidR="00A90400">
        <w:t xml:space="preserve"> survival deviations </w:t>
      </w:r>
      <w:r w:rsidR="00D560A3">
        <w:t>is p</w:t>
      </w:r>
      <w:r w:rsidR="00E5798C">
        <w:t xml:space="preserve">ositively related to how close the </w:t>
      </w:r>
      <w:r w:rsidR="00DC2233">
        <w:t xml:space="preserve">locations </w:t>
      </w:r>
      <w:r w:rsidR="00E5798C">
        <w:t xml:space="preserve">of the two survival deviations </w:t>
      </w:r>
      <w:r w:rsidR="00DC2233">
        <w:t>are</w:t>
      </w:r>
      <w:r w:rsidR="00E5798C">
        <w:t xml:space="preserve"> on the age-time</w:t>
      </w:r>
      <w:r w:rsidR="0080676D">
        <w:t xml:space="preserve"> </w:t>
      </w:r>
      <w:r w:rsidR="00D560A3">
        <w:t>surface</w:t>
      </w:r>
      <w:r w:rsidR="00DC2233">
        <w:t>.</w:t>
      </w:r>
      <w:r w:rsidR="00392991">
        <w:t xml:space="preserve"> As above, </w:t>
      </w:r>
      <m:oMath>
        <m:sSub>
          <m:sSubPr>
            <m:ctrlPr>
              <w:rPr>
                <w:rFonts w:ascii="Cambria Math" w:hAnsi="Cambria Math"/>
              </w:rPr>
            </m:ctrlPr>
          </m:sSubPr>
          <m:e>
            <m:r>
              <w:rPr>
                <w:rFonts w:ascii="Cambria Math" w:hAnsi="Cambria Math"/>
              </w:rPr>
              <m:t>σ</m:t>
            </m:r>
          </m:e>
          <m:sub>
            <m:r>
              <w:rPr>
                <w:rFonts w:ascii="Cambria Math" w:hAnsi="Cambria Math"/>
              </w:rPr>
              <m:t>a</m:t>
            </m:r>
          </m:sub>
        </m:sSub>
      </m:oMath>
      <w:r w:rsidR="00392991">
        <w:t xml:space="preserve"> </w:t>
      </w:r>
      <w:r w:rsidR="00392991">
        <w:rPr>
          <w:rFonts w:hint="eastAsia"/>
          <w:lang w:eastAsia="zh-CN"/>
        </w:rPr>
        <w:t>for</w:t>
      </w:r>
      <w:r w:rsidR="00392991">
        <w:rPr>
          <w:lang w:eastAsia="zh-CN"/>
        </w:rPr>
        <w:t xml:space="preserve"> all ages</w:t>
      </w:r>
      <w:r w:rsidR="00392991">
        <w:t xml:space="preserve"> </w:t>
      </w:r>
      <m:oMath>
        <m:r>
          <w:rPr>
            <w:rFonts w:ascii="Cambria Math" w:hAnsi="Cambria Math"/>
          </w:rPr>
          <m:t>a</m:t>
        </m:r>
        <m:r>
          <m:rPr>
            <m:sty m:val="p"/>
          </m:rPr>
          <w:rPr>
            <w:rFonts w:ascii="Cambria Math" w:hAnsi="Cambria Math"/>
          </w:rPr>
          <m:t>&gt;</m:t>
        </m:r>
        <m:r>
          <w:rPr>
            <w:rFonts w:ascii="Cambria Math" w:hAnsi="Cambria Math"/>
          </w:rPr>
          <m:t>1</m:t>
        </m:r>
      </m:oMath>
      <w:r w:rsidR="00392991">
        <w:t xml:space="preserve"> were assumed </w:t>
      </w:r>
      <w:r w:rsidR="003459FC">
        <w:t xml:space="preserve">equal </w:t>
      </w:r>
      <w:r w:rsidR="00392991">
        <w:rPr>
          <w:lang w:eastAsia="zh-CN"/>
        </w:rPr>
        <w:t xml:space="preserve">but different from age </w:t>
      </w:r>
      <w:r w:rsidR="00392991" w:rsidRPr="00C23217">
        <w:rPr>
          <w:i/>
          <w:iCs/>
          <w:lang w:eastAsia="zh-CN"/>
        </w:rPr>
        <w:t>a</w:t>
      </w:r>
      <w:r w:rsidR="00392991">
        <w:rPr>
          <w:lang w:eastAsia="zh-CN"/>
        </w:rPr>
        <w:t xml:space="preserve"> = 1, i.e. recruitment, denote</w:t>
      </w:r>
      <w:r w:rsidR="003459FC">
        <w:rPr>
          <w:lang w:eastAsia="zh-CN"/>
        </w:rPr>
        <w:t>d</w:t>
      </w:r>
      <w:r w:rsidR="00392991">
        <w:rPr>
          <w:lang w:eastAsia="zh-CN"/>
        </w:rPr>
        <w:t xml:space="preserve"> as </w:t>
      </w: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392991">
        <w:t>.</w:t>
      </w:r>
    </w:p>
    <w:p w14:paraId="75D5D34E" w14:textId="3A9C03E9" w:rsidR="00DD12BB" w:rsidRDefault="00E41C85" w:rsidP="005B1B0E">
      <w:pPr>
        <w:pStyle w:val="Chapterheading0"/>
        <w:spacing w:after="0"/>
        <w:ind w:firstLine="720"/>
        <w:jc w:val="left"/>
      </w:pPr>
      <w:r>
        <w:t xml:space="preserve">Alternatively, we can apply this 2D AR(1) structure to </w:t>
      </w:r>
      <w:r w:rsidR="003C371C">
        <w:t>random effect deviations</w:t>
      </w:r>
      <w:r>
        <w:t xml:space="preserve"> </w:t>
      </w:r>
      <w:r w:rsidR="005C43DA">
        <w:t>i</w:t>
      </w:r>
      <w:r>
        <w:t xml:space="preserve">n </w:t>
      </w:r>
      <w:r w:rsidRPr="00E41C85">
        <w:rPr>
          <w:i/>
          <w:iCs/>
        </w:rPr>
        <w:t>M</w:t>
      </w:r>
      <w:r>
        <w:t xml:space="preserve">, </w:t>
      </w:r>
      <m:oMath>
        <m:sSub>
          <m:sSubPr>
            <m:ctrlPr>
              <w:rPr>
                <w:rFonts w:ascii="Cambria Math" w:hAnsi="Cambria Math"/>
                <w:i/>
              </w:rPr>
            </m:ctrlPr>
          </m:sSubPr>
          <m:e>
            <m:r>
              <w:rPr>
                <w:rFonts w:ascii="Cambria Math" w:hAnsi="Cambria Math"/>
              </w:rPr>
              <m:t>δ</m:t>
            </m:r>
          </m:e>
          <m:sub>
            <m:r>
              <w:rPr>
                <w:rFonts w:ascii="Cambria Math" w:hAnsi="Cambria Math"/>
              </w:rPr>
              <m:t>a,y</m:t>
            </m:r>
          </m:sub>
        </m:sSub>
      </m:oMath>
      <w:r w:rsidR="003C371C">
        <w:t xml:space="preserve">, </w:t>
      </w:r>
      <w:r>
        <w:t>as in Cadigan (2016):</w:t>
      </w:r>
    </w:p>
    <w:p w14:paraId="236F0108" w14:textId="769EEE3C" w:rsidR="00A460A6" w:rsidRPr="00A460A6" w:rsidRDefault="00BE4AC4" w:rsidP="00C94111">
      <w:pPr>
        <w:pStyle w:val="Chapterheading0"/>
        <w:spacing w:after="0"/>
        <w:ind w:firstLine="720"/>
        <w:jc w:val="center"/>
      </w:pPr>
      <m:oMathPara>
        <m:oMath>
          <m:r>
            <m:rPr>
              <m:nor/>
            </m:rP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a,y</m:t>
                  </m:r>
                </m:sub>
              </m:sSub>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a,y</m:t>
              </m:r>
            </m:sub>
          </m:sSub>
        </m:oMath>
      </m:oMathPara>
    </w:p>
    <w:p w14:paraId="49065A91" w14:textId="5DBF9E2A" w:rsidR="00C94111" w:rsidRPr="00C94111" w:rsidRDefault="00C94111" w:rsidP="00C94111">
      <w:pPr>
        <w:pStyle w:val="Chapterheading0"/>
        <w:spacing w:after="0"/>
        <w:ind w:firstLine="720"/>
        <w:jc w:val="center"/>
      </w:pPr>
      <m:oMath>
        <m:r>
          <m:rPr>
            <m:nor/>
          </m:rP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δ</m:t>
                </m:r>
              </m:e>
              <m:sub>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y</m:t>
                    </m:r>
                  </m:e>
                </m:acc>
              </m:sub>
            </m:sSub>
          </m:e>
        </m:d>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2</m:t>
                </m:r>
              </m:sup>
            </m:sSubSup>
            <m:sSubSup>
              <m:sSubSupPr>
                <m:ctrlPr>
                  <w:rPr>
                    <w:rFonts w:ascii="Cambria Math" w:hAnsi="Cambria Math"/>
                  </w:rPr>
                </m:ctrlPr>
              </m:sSubSupPr>
              <m:e>
                <m:r>
                  <w:rPr>
                    <w:rFonts w:ascii="Cambria Math" w:hAnsi="Cambria Math"/>
                  </w:rPr>
                  <m:t>φ</m:t>
                </m:r>
              </m:e>
              <m:sub>
                <m:r>
                  <w:rPr>
                    <w:rFonts w:ascii="Cambria Math" w:hAnsi="Cambria Math"/>
                  </w:rPr>
                  <m:t>age</m:t>
                </m:r>
              </m:sub>
              <m:sup>
                <m:r>
                  <m:rPr>
                    <m:sty m:val="p"/>
                  </m:rPr>
                  <w:rPr>
                    <w:rFonts w:ascii="Cambria Math" w:hAnsi="Cambria Math"/>
                  </w:rPr>
                  <m:t>|</m:t>
                </m:r>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r>
                  <m:rPr>
                    <m:sty m:val="p"/>
                  </m:rPr>
                  <w:rPr>
                    <w:rFonts w:ascii="Cambria Math" w:hAnsi="Cambria Math"/>
                  </w:rPr>
                  <m:t>|</m:t>
                </m:r>
              </m:sup>
            </m:sSubSup>
            <m:sSubSup>
              <m:sSubSupPr>
                <m:ctrlPr>
                  <w:rPr>
                    <w:rFonts w:ascii="Cambria Math" w:hAnsi="Cambria Math"/>
                  </w:rPr>
                </m:ctrlPr>
              </m:sSubSupPr>
              <m:e>
                <m:r>
                  <w:rPr>
                    <w:rFonts w:ascii="Cambria Math" w:hAnsi="Cambria Math"/>
                  </w:rPr>
                  <m:t>φ</m:t>
                </m:r>
              </m:e>
              <m:sub>
                <m:r>
                  <w:rPr>
                    <w:rFonts w:ascii="Cambria Math" w:hAnsi="Cambria Math"/>
                  </w:rPr>
                  <m:t>year</m:t>
                </m:r>
              </m:sub>
              <m:sup>
                <m:r>
                  <m:rPr>
                    <m:sty m:val="p"/>
                  </m:rPr>
                  <w:rPr>
                    <w:rFonts w:ascii="Cambria Math" w:hAnsi="Cambria Math"/>
                  </w:rPr>
                  <m:t>|</m:t>
                </m:r>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sup>
            </m:sSubSup>
          </m:num>
          <m:den>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age</m:t>
                    </m:r>
                  </m:sub>
                  <m:sup>
                    <m:r>
                      <m:rPr>
                        <m:sty m:val="p"/>
                      </m:rPr>
                      <w:rPr>
                        <w:rFonts w:ascii="Cambria Math" w:hAnsi="Cambria Math"/>
                      </w:rPr>
                      <m:t>2</m:t>
                    </m:r>
                  </m:sup>
                </m:sSubSup>
              </m:e>
            </m:d>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year</m:t>
                    </m:r>
                  </m:sub>
                  <m:sup>
                    <m:r>
                      <m:rPr>
                        <m:sty m:val="p"/>
                      </m:rPr>
                      <w:rPr>
                        <w:rFonts w:ascii="Cambria Math" w:hAnsi="Cambria Math"/>
                      </w:rPr>
                      <m:t>2</m:t>
                    </m:r>
                  </m:sup>
                </m:sSubSup>
              </m:e>
            </m:d>
          </m:den>
        </m:f>
      </m:oMath>
      <w:r w:rsidR="00284312">
        <w:t xml:space="preserve">     (6)</w:t>
      </w:r>
    </w:p>
    <w:p w14:paraId="59CCB91B" w14:textId="788AE383" w:rsidR="00BE58F5" w:rsidRDefault="00E41C85" w:rsidP="00EE3D98">
      <w:pPr>
        <w:pStyle w:val="Chapterheading0"/>
        <w:spacing w:after="0"/>
        <w:jc w:val="left"/>
      </w:pPr>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a</m:t>
            </m:r>
          </m:sub>
        </m:sSub>
      </m:oMath>
      <w:r>
        <w:t xml:space="preserve"> is the mean </w:t>
      </w:r>
      <m:oMath>
        <m:r>
          <m:rPr>
            <m:nor/>
          </m:rPr>
          <w:rPr>
            <w:rFonts w:ascii="Cambria Math" w:hAnsi="Cambria Math"/>
          </w:rPr>
          <m:t>log</m:t>
        </m:r>
        <m:r>
          <m:rPr>
            <m:nor/>
          </m:rPr>
          <w:rPr>
            <w:rFonts w:ascii="Cambria Math" w:hAnsi="Cambria Math"/>
          </w:rPr>
          <m:t>(</m:t>
        </m:r>
        <m:r>
          <w:rPr>
            <w:rFonts w:ascii="Cambria Math" w:hAnsi="Cambria Math"/>
          </w:rPr>
          <m:t>M)</m:t>
        </m:r>
      </m:oMath>
      <w:r w:rsidR="009B596B">
        <w:rPr>
          <w:i/>
          <w:iCs/>
        </w:rPr>
        <w:t xml:space="preserve"> </w:t>
      </w:r>
      <w:r w:rsidR="00BE4AC4">
        <w:t xml:space="preserve">at age </w:t>
      </w:r>
      <w:r w:rsidR="00BE4AC4" w:rsidRPr="00BE4AC4">
        <w:rPr>
          <w:i/>
          <w:iCs/>
        </w:rPr>
        <w:t>a</w:t>
      </w:r>
      <w:r w:rsidR="00BE4AC4">
        <w:t xml:space="preserve"> </w:t>
      </w:r>
      <w:r w:rsidR="009B596B">
        <w:t xml:space="preserve">and can either be fixed or estimated. </w:t>
      </w:r>
      <w:r w:rsidR="0094034C">
        <w:t>Applying</w:t>
      </w:r>
      <w:r w:rsidR="009B596B">
        <w:t xml:space="preserve"> </w:t>
      </w:r>
      <w:r w:rsidR="005C43DA">
        <w:t>deviations</w:t>
      </w:r>
      <w:r w:rsidR="009B596B">
        <w:t xml:space="preserve"> </w:t>
      </w:r>
      <w:r w:rsidR="007D1AB4">
        <w:t>i</w:t>
      </w:r>
      <w:r w:rsidR="009B596B">
        <w:t xml:space="preserve">n </w:t>
      </w:r>
      <m:oMath>
        <m:r>
          <m:rPr>
            <m:nor/>
          </m:rPr>
          <w:rPr>
            <w:rFonts w:ascii="Cambria Math" w:hAnsi="Cambria Math"/>
          </w:rPr>
          <m:t>log(</m:t>
        </m:r>
        <m:sSub>
          <m:sSubPr>
            <m:ctrlPr>
              <w:rPr>
                <w:rFonts w:ascii="Cambria Math" w:hAnsi="Cambria Math"/>
                <w:i/>
              </w:rPr>
            </m:ctrlPr>
          </m:sSubPr>
          <m:e>
            <m:r>
              <w:rPr>
                <w:rFonts w:ascii="Cambria Math" w:hAnsi="Cambria Math"/>
              </w:rPr>
              <m:t>M</m:t>
            </m:r>
          </m:e>
          <m:sub>
            <m:r>
              <w:rPr>
                <w:rFonts w:ascii="Cambria Math" w:hAnsi="Cambria Math"/>
              </w:rPr>
              <m:t>a,y</m:t>
            </m:r>
          </m:sub>
        </m:sSub>
        <m:r>
          <w:rPr>
            <w:rFonts w:ascii="Cambria Math" w:hAnsi="Cambria Math"/>
          </w:rPr>
          <m:t>)</m:t>
        </m:r>
      </m:oMath>
      <w:r w:rsidR="009B596B">
        <w:t xml:space="preserve"> versus </w:t>
      </w:r>
      <m:oMath>
        <m:r>
          <m:rPr>
            <m:nor/>
          </m:rPr>
          <w:rPr>
            <w:rFonts w:ascii="Cambria Math" w:hAnsi="Cambria Math"/>
          </w:rPr>
          <m:t>log(</m:t>
        </m:r>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m:t>
        </m:r>
      </m:oMath>
      <w:r w:rsidR="0044292A">
        <w:t xml:space="preserve"> determines where</w:t>
      </w:r>
      <w:r w:rsidR="005B1B0E">
        <w:t xml:space="preserve"> in the Baranov catch equation</w:t>
      </w:r>
      <w:r w:rsidR="0044292A">
        <w:t xml:space="preserve"> </w:t>
      </w:r>
      <w:r w:rsidR="00BE4AC4">
        <w:t>they</w:t>
      </w:r>
      <w:r w:rsidR="0044292A">
        <w:t xml:space="preserve"> affect the </w:t>
      </w:r>
      <w:r w:rsidR="005B1B0E">
        <w:t xml:space="preserve">predicted </w:t>
      </w:r>
      <w:r w:rsidR="0044292A">
        <w:t xml:space="preserve">catch, </w:t>
      </w:r>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a,y</m:t>
            </m:r>
          </m:sub>
        </m:sSub>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a,y</m:t>
                </m:r>
              </m:sub>
            </m:sSub>
          </m:num>
          <m:den>
            <m:sSub>
              <m:sSubPr>
                <m:ctrlPr>
                  <w:rPr>
                    <w:rFonts w:ascii="Cambria Math" w:hAnsi="Cambria Math"/>
                    <w:i/>
                  </w:rPr>
                </m:ctrlPr>
              </m:sSubPr>
              <m:e>
                <m:r>
                  <w:rPr>
                    <w:rFonts w:ascii="Cambria Math" w:hAnsi="Cambria Math"/>
                  </w:rPr>
                  <m:t>Z</m:t>
                </m:r>
              </m:e>
              <m:sub>
                <m:r>
                  <w:rPr>
                    <w:rFonts w:ascii="Cambria Math" w:hAnsi="Cambria Math"/>
                  </w:rPr>
                  <m:t>a,y</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a,y</m:t>
                    </m:r>
                  </m:sub>
                </m:sSub>
              </m:sup>
            </m:sSup>
          </m:e>
        </m:d>
      </m:oMath>
      <w:r w:rsidR="005B1B0E">
        <w:t>.</w:t>
      </w:r>
      <w:r w:rsidR="0044292A">
        <w:t xml:space="preserve"> Another difference is that </w:t>
      </w:r>
      <w:r w:rsidR="005C43DA">
        <w:t>deviations</w:t>
      </w:r>
      <w:r w:rsidR="0044292A">
        <w:t xml:space="preserve"> in </w:t>
      </w:r>
      <w:r w:rsidR="0044292A" w:rsidRPr="0044292A">
        <w:rPr>
          <w:i/>
          <w:iCs/>
        </w:rPr>
        <w:t>M</w:t>
      </w:r>
      <w:r w:rsidR="0044292A">
        <w:t xml:space="preserve"> </w:t>
      </w:r>
      <w:r w:rsidR="005B1B0E">
        <w:t>affect the calculation of reference points</w:t>
      </w:r>
      <w:r w:rsidR="0094034C">
        <w:t xml:space="preserve">, whereas </w:t>
      </w:r>
      <w:r w:rsidR="005C43DA">
        <w:t>deviations</w:t>
      </w:r>
      <w:r w:rsidR="0094034C">
        <w:t xml:space="preserve"> </w:t>
      </w:r>
      <w:r w:rsidR="005C43DA">
        <w:t>i</w:t>
      </w:r>
      <w:r w:rsidR="0094034C">
        <w:t xml:space="preserve">n </w:t>
      </w:r>
      <m:oMath>
        <m:sSub>
          <m:sSubPr>
            <m:ctrlPr>
              <w:rPr>
                <w:rFonts w:ascii="Cambria Math" w:hAnsi="Cambria Math"/>
                <w:i/>
              </w:rPr>
            </m:ctrlPr>
          </m:sSubPr>
          <m:e>
            <m:r>
              <w:rPr>
                <w:rFonts w:ascii="Cambria Math" w:hAnsi="Cambria Math"/>
              </w:rPr>
              <m:t>N</m:t>
            </m:r>
          </m:e>
          <m:sub>
            <m:r>
              <w:rPr>
                <w:rFonts w:ascii="Cambria Math" w:hAnsi="Cambria Math"/>
              </w:rPr>
              <m:t>a,y</m:t>
            </m:r>
          </m:sub>
        </m:sSub>
      </m:oMath>
      <w:r w:rsidR="0094034C">
        <w:t xml:space="preserve"> do not.</w:t>
      </w:r>
    </w:p>
    <w:p w14:paraId="67A87FB2" w14:textId="53ABAD87" w:rsidR="004A2317" w:rsidRDefault="004A2317" w:rsidP="004A2317">
      <w:pPr>
        <w:pStyle w:val="Heading2"/>
      </w:pPr>
      <w:r>
        <w:t>2.2.  Model descriptions</w:t>
      </w:r>
    </w:p>
    <w:p w14:paraId="4637C993" w14:textId="33B97174" w:rsidR="004A2317" w:rsidRDefault="004A2317" w:rsidP="004A2317">
      <w:pPr>
        <w:pStyle w:val="Chapterheading0"/>
        <w:spacing w:after="0"/>
        <w:jc w:val="left"/>
      </w:pPr>
      <w:r>
        <w:t>We first considered six models treating only the numbers-at-age (NAA) as random effects (Table 1). T</w:t>
      </w:r>
      <w:r w:rsidRPr="00371C02">
        <w:t xml:space="preserve">hese models estimated deviations in survival by </w:t>
      </w:r>
      <w:r>
        <w:t>age and year</w:t>
      </w:r>
      <w:r w:rsidRPr="00371C02">
        <w:t xml:space="preserve">,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rsidRPr="00371C02">
        <w:t xml:space="preserve">, </w:t>
      </w:r>
      <w:r>
        <w:t>assuming</w:t>
      </w:r>
      <w:r w:rsidRPr="00371C02">
        <w:t xml:space="preserve"> </w:t>
      </w:r>
      <w:r>
        <w:t xml:space="preserve">alternative autocorrelation structures formed by fixing or estimating the three parameters in </w:t>
      </w:r>
      <w:r w:rsidRPr="00371C02">
        <w:t xml:space="preserve">Eq. 5. </w:t>
      </w:r>
      <w:r>
        <w:t>The “Base” model wa</w:t>
      </w:r>
      <w:r w:rsidRPr="00371C02">
        <w:t>s most similar to a statistical catch-at-age model, where recruitment is typically estimated independently by year and survival is deterministic.</w:t>
      </w:r>
      <w:r>
        <w:t xml:space="preserve"> NAA-1 added recruitment autocorrelation. NAA-2 through NAA-5 estimated “full state-space” models, with numbers at all ages treated as random effects, but with different autocorrelation structures. NAA-2 estimated independent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t xml:space="preserve"> as in Miller et al. (2016) and Nielsen and Berg (2014), NAA-3 and NAA-4 added autocorrelation across ages and years, and NAA-5 estimated all parameters in the described 2D AR(1) smoother (Eq. 5, Table 1). To isolate the effect of incorporating the 2D AR(1) smoother on survival, we compared the model fit, retrospective pattern, and relative difference in SSB and </w:t>
      </w:r>
      <w:r w:rsidRPr="006919C1">
        <w:rPr>
          <w:i/>
          <w:iCs/>
        </w:rPr>
        <w:t>F</w:t>
      </w:r>
      <w:r>
        <w:t xml:space="preserve"> estimates from NAA-5 versus NAA-2.</w:t>
      </w:r>
    </w:p>
    <w:p w14:paraId="653CD42F" w14:textId="6481115F" w:rsidR="004A2317" w:rsidRDefault="004A2317" w:rsidP="004A2317">
      <w:pPr>
        <w:pStyle w:val="Chapterheading0"/>
        <w:spacing w:after="0"/>
        <w:ind w:firstLine="720"/>
        <w:jc w:val="left"/>
      </w:pPr>
      <w:r>
        <w:t xml:space="preserve">Next, we fit a series of models treating the numbers-at-age as in Base, but including deviations in </w:t>
      </w:r>
      <w:r w:rsidRPr="003F6D74">
        <w:rPr>
          <w:i/>
          <w:iCs/>
        </w:rPr>
        <w:t>M</w:t>
      </w:r>
      <w:r>
        <w:t xml:space="preserve"> as in Eq. 6 with the same set of autocorrelation structures: none, independent, AR(1) by age, AR(1) by year, and 2D AR(1) (Table 2). As for the set of NAA models, we isolated the effect of the 2D AR(1) smoother on </w:t>
      </w:r>
      <w:r w:rsidRPr="00B653A8">
        <w:rPr>
          <w:i/>
          <w:iCs/>
        </w:rPr>
        <w:t>M</w:t>
      </w:r>
      <w:r>
        <w:t xml:space="preserve"> by comparing M-1 to M-4. We then tested the ability of WHAM to simultaneously estimate numbers-at-age and </w:t>
      </w:r>
      <w:r w:rsidRPr="008A5784">
        <w:rPr>
          <w:i/>
          <w:iCs/>
        </w:rPr>
        <w:t>M</w:t>
      </w:r>
      <w:r>
        <w:t xml:space="preserve"> as random effects, using only the independent and 2D AR(1) autocorrelation structures for each (Table 3).</w:t>
      </w:r>
    </w:p>
    <w:p w14:paraId="69A4E95C" w14:textId="3DD71B33" w:rsidR="004A2317" w:rsidRDefault="004A2317" w:rsidP="004A2317">
      <w:pPr>
        <w:pStyle w:val="Chapterheading0"/>
        <w:spacing w:after="0"/>
        <w:ind w:firstLine="720"/>
        <w:jc w:val="left"/>
      </w:pPr>
      <w:r>
        <w:t>Finally, we tested whether linking an environmental covariate to recruitment could further improve model fit and retrospective pattern</w:t>
      </w:r>
      <w:r w:rsidR="00857057">
        <w:t xml:space="preserve"> (Table 4)</w:t>
      </w:r>
      <w:r>
        <w:t xml:space="preserve">. Miller et al. (2016) and </w:t>
      </w:r>
      <w:r w:rsidRPr="0015387F">
        <w:t>Xu et al. (</w:t>
      </w:r>
      <w:r>
        <w:t xml:space="preserve">2018) found that incorporating the Cold Pool Index (CPI) or Gulf Stream Index (GSI) into the stock-recruit function for SNEMA yellowtail flounder significantly improved model performance as measured by AIC and Mohn’s </w:t>
      </w:r>
      <m:oMath>
        <m:r>
          <w:rPr>
            <w:rFonts w:ascii="Cambria Math" w:hAnsi="Cambria Math"/>
          </w:rPr>
          <m:t>ρ</m:t>
        </m:r>
      </m:oMath>
      <w:r>
        <w:t>. Here, we used the CPI instead of the GSI because standard errors were straightforward to calculate for the CPI and these values could be used directly in the assessment model as observation error. This avoided the need to estimate the CPI observation error internally. We calculated the CPI as in Miller et al. (2016)</w:t>
      </w:r>
      <w:r w:rsidR="00AD740A">
        <w:t xml:space="preserve">, </w:t>
      </w:r>
      <w:r w:rsidR="004B2EB1">
        <w:t xml:space="preserve">updated it with additional data </w:t>
      </w:r>
      <w:r w:rsidR="00AD740A">
        <w:t>through 2018,</w:t>
      </w:r>
      <w:r>
        <w:t xml:space="preserve"> and incorporated it into the Beverton-Holt stock-recruit function as a limiting factor:</w:t>
      </w:r>
    </w:p>
    <w:p w14:paraId="769969E7" w14:textId="77777777" w:rsidR="004A2317" w:rsidRPr="0073640B" w:rsidRDefault="004A2317" w:rsidP="004A2317">
      <w:pPr>
        <w:pStyle w:val="Chapterheading0"/>
        <w:spacing w:after="0"/>
        <w:ind w:firstLine="720"/>
        <w:jc w:val="left"/>
      </w:pPr>
      <m:oMathPara>
        <m:oMath>
          <m:r>
            <w:rPr>
              <w:rFonts w:ascii="Cambria Math" w:hAnsi="Cambria Math"/>
            </w:rPr>
            <m:t>g</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CPI</m:t>
                  </m:r>
                </m:e>
                <m:sub>
                  <m:r>
                    <w:rPr>
                      <w:rFonts w:ascii="Cambria Math" w:hAnsi="Cambria Math"/>
                    </w:rPr>
                    <m:t>y-1</m:t>
                  </m:r>
                </m:sub>
              </m:sSub>
              <m:r>
                <w:rPr>
                  <w:rFonts w:ascii="Cambria Math" w:hAnsi="Cambria Math"/>
                </w:rPr>
                <m:t>,</m:t>
              </m:r>
              <m:sSub>
                <m:sSubPr>
                  <m:ctrlPr>
                    <w:rPr>
                      <w:rFonts w:ascii="Cambria Math" w:hAnsi="Cambria Math"/>
                      <w:i/>
                    </w:rPr>
                  </m:ctrlPr>
                </m:sSubPr>
                <m:e>
                  <m:r>
                    <w:rPr>
                      <w:rFonts w:ascii="Cambria Math" w:hAnsi="Cambria Math"/>
                    </w:rPr>
                    <m:t>SSB</m:t>
                  </m:r>
                </m:e>
                <m:sub>
                  <m:r>
                    <w:rPr>
                      <w:rFonts w:ascii="Cambria Math" w:hAnsi="Cambria Math"/>
                    </w:rPr>
                    <m:t>y-1</m:t>
                  </m:r>
                </m:sub>
              </m:sSub>
            </m:e>
          </m:d>
          <m:r>
            <w:rPr>
              <w:rFonts w:ascii="Cambria Math" w:hAnsi="Cambria Math"/>
            </w:rPr>
            <m:t>=</m:t>
          </m:r>
          <m:f>
            <m:fPr>
              <m:ctrlPr>
                <w:rPr>
                  <w:rFonts w:ascii="Cambria Math" w:hAnsi="Cambria Math"/>
                </w:rPr>
              </m:ctrlPr>
            </m:fPr>
            <m:num>
              <m:r>
                <w:rPr>
                  <w:rFonts w:ascii="Cambria Math" w:hAnsi="Cambria Math"/>
                </w:rPr>
                <m:t>SS</m:t>
              </m:r>
              <m:sSub>
                <m:sSubPr>
                  <m:ctrlPr>
                    <w:rPr>
                      <w:rFonts w:ascii="Cambria Math" w:hAnsi="Cambria Math"/>
                      <w:i/>
                    </w:rPr>
                  </m:ctrlPr>
                </m:sSubPr>
                <m:e>
                  <m:r>
                    <w:rPr>
                      <w:rFonts w:ascii="Cambria Math" w:hAnsi="Cambria Math"/>
                    </w:rPr>
                    <m:t>B</m:t>
                  </m:r>
                </m:e>
                <m:sub>
                  <m:r>
                    <w:rPr>
                      <w:rFonts w:ascii="Cambria Math" w:hAnsi="Cambria Math"/>
                    </w:rPr>
                    <m:t>y-1</m:t>
                  </m:r>
                </m:sub>
              </m:sSub>
            </m:num>
            <m:den>
              <m:r>
                <w:rPr>
                  <w:rFonts w:ascii="Cambria Math" w:hAnsi="Cambria Math"/>
                </w:rPr>
                <m:t>β</m:t>
              </m:r>
              <m:sSup>
                <m:sSupPr>
                  <m:ctrlPr>
                    <w:rPr>
                      <w:rFonts w:ascii="Cambria Math" w:hAnsi="Cambria Math"/>
                    </w:rPr>
                  </m:ctrlPr>
                </m:sSupPr>
                <m:e>
                  <m:r>
                    <w:rPr>
                      <w:rFonts w:ascii="Cambria Math" w:hAnsi="Cambria Math"/>
                    </w:rPr>
                    <m:t>e</m:t>
                  </m:r>
                </m:e>
                <m:sup>
                  <m:r>
                    <w:rPr>
                      <w:rFonts w:ascii="Cambria Math" w:hAnsi="Cambria Math"/>
                    </w:rPr>
                    <m:t>γ</m:t>
                  </m:r>
                  <m:sSub>
                    <m:sSubPr>
                      <m:ctrlPr>
                        <w:rPr>
                          <w:rFonts w:ascii="Cambria Math" w:hAnsi="Cambria Math"/>
                          <w:i/>
                        </w:rPr>
                      </m:ctrlPr>
                    </m:sSubPr>
                    <m:e>
                      <m:r>
                        <w:rPr>
                          <w:rFonts w:ascii="Cambria Math" w:hAnsi="Cambria Math"/>
                        </w:rPr>
                        <m:t>CPI</m:t>
                      </m:r>
                    </m:e>
                    <m:sub>
                      <m:r>
                        <w:rPr>
                          <w:rFonts w:ascii="Cambria Math" w:hAnsi="Cambria Math"/>
                        </w:rPr>
                        <m:t>y-1</m:t>
                      </m:r>
                    </m:sub>
                  </m:sSub>
                </m:sup>
              </m:sSup>
              <m:r>
                <w:rPr>
                  <w:rFonts w:ascii="Cambria Math" w:hAnsi="Cambria Math"/>
                </w:rPr>
                <m:t>+αSS</m:t>
              </m:r>
              <m:sSub>
                <m:sSubPr>
                  <m:ctrlPr>
                    <w:rPr>
                      <w:rFonts w:ascii="Cambria Math" w:hAnsi="Cambria Math"/>
                      <w:i/>
                      <w:lang w:eastAsia="zh-CN"/>
                    </w:rPr>
                  </m:ctrlPr>
                </m:sSubPr>
                <m:e>
                  <m:r>
                    <w:rPr>
                      <w:rFonts w:ascii="Cambria Math" w:hAnsi="Cambria Math"/>
                    </w:rPr>
                    <m:t>B</m:t>
                  </m:r>
                  <m:ctrlPr>
                    <w:rPr>
                      <w:rFonts w:ascii="Cambria Math" w:hAnsi="Cambria Math"/>
                      <w:i/>
                    </w:rPr>
                  </m:ctrlPr>
                </m:e>
                <m:sub>
                  <m:r>
                    <w:rPr>
                      <w:rFonts w:ascii="Cambria Math" w:hAnsi="Cambria Math"/>
                      <w:lang w:eastAsia="zh-CN"/>
                    </w:rPr>
                    <m:t>y-1</m:t>
                  </m:r>
                </m:sub>
              </m:sSub>
            </m:den>
          </m:f>
          <m:r>
            <w:rPr>
              <w:rFonts w:ascii="Cambria Math" w:hAnsi="Cambria Math"/>
            </w:rPr>
            <m:t xml:space="preserve">   (7)</m:t>
          </m:r>
        </m:oMath>
      </m:oMathPara>
    </w:p>
    <w:p w14:paraId="03471DF7" w14:textId="7680A9F1" w:rsidR="004A2317" w:rsidRPr="00BE58F5" w:rsidRDefault="004A2317" w:rsidP="004A2317">
      <w:pPr>
        <w:pStyle w:val="Chapterheading0"/>
        <w:spacing w:after="0"/>
        <w:jc w:val="left"/>
      </w:pPr>
      <w:r>
        <w:t xml:space="preserve">where </w:t>
      </w:r>
      <m:oMath>
        <m:r>
          <w:rPr>
            <w:rFonts w:ascii="Cambria Math" w:hAnsi="Cambria Math"/>
          </w:rPr>
          <m:t>g</m:t>
        </m:r>
      </m:oMath>
      <w:r>
        <w:t xml:space="preserve"> is from Eq. 1.</w:t>
      </w:r>
    </w:p>
    <w:p w14:paraId="10A79D91" w14:textId="47B9C467" w:rsidR="00F5594A" w:rsidRPr="00F5594A" w:rsidRDefault="00004AB7" w:rsidP="001829AC">
      <w:pPr>
        <w:pStyle w:val="Heading2"/>
      </w:pPr>
      <w:bookmarkStart w:id="131" w:name="OLE_LINK23"/>
      <w:bookmarkStart w:id="132" w:name="OLE_LINK24"/>
      <w:r>
        <w:t>2.</w:t>
      </w:r>
      <w:r w:rsidR="00057F48">
        <w:t>3</w:t>
      </w:r>
      <w:r w:rsidR="00BC621B">
        <w:t>.</w:t>
      </w:r>
      <w:r>
        <w:t xml:space="preserve">  </w:t>
      </w:r>
      <w:r w:rsidR="00F5594A">
        <w:t xml:space="preserve">Application to </w:t>
      </w:r>
      <w:r w:rsidR="006E6A00">
        <w:t>SNEMA</w:t>
      </w:r>
      <w:r w:rsidR="00F5594A">
        <w:t xml:space="preserve"> yellowtail flounder</w:t>
      </w:r>
      <w:bookmarkEnd w:id="131"/>
      <w:bookmarkEnd w:id="132"/>
    </w:p>
    <w:p w14:paraId="3E7D98AB" w14:textId="42F592A9" w:rsidR="006250F2" w:rsidRDefault="00BA07C8" w:rsidP="008A5784">
      <w:pPr>
        <w:pStyle w:val="Chapterheading0"/>
        <w:spacing w:after="0"/>
        <w:jc w:val="left"/>
        <w:rPr>
          <w:lang w:eastAsia="zh-CN"/>
        </w:rPr>
      </w:pPr>
      <w:r>
        <w:t>We</w:t>
      </w:r>
      <w:r w:rsidR="006250F2">
        <w:t xml:space="preserve"> evaluated </w:t>
      </w:r>
      <w:r w:rsidR="009A6CD2">
        <w:t xml:space="preserve">the performance of </w:t>
      </w:r>
      <w:r>
        <w:t>our</w:t>
      </w:r>
      <w:r w:rsidR="001E149F">
        <w:t xml:space="preserve"> </w:t>
      </w:r>
      <w:r w:rsidR="00D26A8F">
        <w:t xml:space="preserve">proposed </w:t>
      </w:r>
      <w:r w:rsidR="009A6CD2">
        <w:t xml:space="preserve">2D </w:t>
      </w:r>
      <w:r>
        <w:t xml:space="preserve">AR(1) </w:t>
      </w:r>
      <w:r w:rsidR="009A6CD2">
        <w:t>survival smoother</w:t>
      </w:r>
      <w:r w:rsidR="001E149F">
        <w:t xml:space="preserve"> </w:t>
      </w:r>
      <w:r w:rsidR="001D42CA">
        <w:t xml:space="preserve">by using data </w:t>
      </w:r>
      <w:r w:rsidR="006250F2">
        <w:t xml:space="preserve">from the </w:t>
      </w:r>
      <w:r w:rsidR="005A79A5">
        <w:t>2019</w:t>
      </w:r>
      <w:r w:rsidR="009A6CD2">
        <w:t xml:space="preserve"> SNEMA y</w:t>
      </w:r>
      <w:r w:rsidR="002D00C0">
        <w:t xml:space="preserve">ellowtail flounder </w:t>
      </w:r>
      <w:r w:rsidR="006250F2">
        <w:t xml:space="preserve">stock assessment </w:t>
      </w:r>
      <w:r>
        <w:t>as a case study</w:t>
      </w:r>
      <w:bookmarkStart w:id="133" w:name="OLE_LINK3"/>
      <w:bookmarkStart w:id="134" w:name="OLE_LINK13"/>
      <w:r w:rsidR="006250F2">
        <w:t xml:space="preserve"> (NEFSC 2020)</w:t>
      </w:r>
      <w:r w:rsidR="006250F2" w:rsidRPr="009A4919">
        <w:rPr>
          <w:lang w:eastAsia="zh-CN"/>
        </w:rPr>
        <w:t xml:space="preserve">. </w:t>
      </w:r>
      <w:r w:rsidR="006250F2">
        <w:rPr>
          <w:lang w:eastAsia="zh-CN"/>
        </w:rPr>
        <w:t xml:space="preserve">We included likelihood components for the following </w:t>
      </w:r>
      <w:r w:rsidR="008C32D4">
        <w:rPr>
          <w:lang w:eastAsia="zh-CN"/>
        </w:rPr>
        <w:t>observations</w:t>
      </w:r>
      <w:r w:rsidR="005A79A5">
        <w:rPr>
          <w:lang w:eastAsia="zh-CN"/>
        </w:rPr>
        <w:t xml:space="preserve"> through 2018</w:t>
      </w:r>
      <w:r w:rsidR="006250F2">
        <w:rPr>
          <w:lang w:eastAsia="zh-CN"/>
        </w:rPr>
        <w:t xml:space="preserve">: (1) three indices of </w:t>
      </w:r>
      <w:r w:rsidR="006250F2">
        <w:rPr>
          <w:lang w:eastAsia="zh-CN"/>
        </w:rPr>
        <w:lastRenderedPageBreak/>
        <w:t>abundance from the spring, fall, and winter NEFSC bottom trawl surveys; (2) aggregate catch from one commercial fleet; and (</w:t>
      </w:r>
      <w:r w:rsidR="008C32D4">
        <w:rPr>
          <w:lang w:eastAsia="zh-CN"/>
        </w:rPr>
        <w:t>3</w:t>
      </w:r>
      <w:r w:rsidR="006250F2">
        <w:rPr>
          <w:lang w:eastAsia="zh-CN"/>
        </w:rPr>
        <w:t>) age composition from the three bottom trawl surveys and the commercial catch</w:t>
      </w:r>
      <w:r w:rsidR="008C32D4">
        <w:rPr>
          <w:lang w:eastAsia="zh-CN"/>
        </w:rPr>
        <w:t xml:space="preserve">. </w:t>
      </w:r>
      <w:r w:rsidR="00CE4FAD">
        <w:rPr>
          <w:lang w:eastAsia="zh-CN"/>
        </w:rPr>
        <w:t>As in Miller et al. (2016), a</w:t>
      </w:r>
      <w:r w:rsidR="00CE4FAD">
        <w:t xml:space="preserve">ge composition data were assumed to follow a logistic-normal distribution </w:t>
      </w:r>
      <w:r w:rsidR="00EE3D98">
        <w:t xml:space="preserve">with pooling of zero observations </w:t>
      </w:r>
      <w:r w:rsidR="00CE4FAD">
        <w:fldChar w:fldCharType="begin"/>
      </w:r>
      <w:r w:rsidR="00CE4FAD">
        <w:instrText xml:space="preserve"> ADDIN EN.CITE &lt;EndNote&gt;&lt;Cite&gt;&lt;Author&gt;Atchison&lt;/Author&gt;&lt;Year&gt;1980&lt;/Year&gt;&lt;RecNum&gt;270&lt;/RecNum&gt;&lt;DisplayText&gt;(Atchison and Shen 1980)&lt;/DisplayText&gt;&lt;record&gt;&lt;rec-number&gt;270&lt;/rec-number&gt;&lt;foreign-keys&gt;&lt;key app="EN" db-id="sfrdfvtvbdax5de2svmvr9smwwas0vts2999" timestamp="1501885991"&gt;270&lt;/key&gt;&lt;/foreign-keys&gt;&lt;ref-type name="Journal Article"&gt;17&lt;/ref-type&gt;&lt;contributors&gt;&lt;authors&gt;&lt;author&gt;Atchison, J&lt;/author&gt;&lt;author&gt;Shen, Sheng M&lt;/author&gt;&lt;/authors&gt;&lt;/contributors&gt;&lt;titles&gt;&lt;title&gt;Logistic-normal distributions: Some properties and uses&lt;/title&gt;&lt;secondary-title&gt;Biometrika&lt;/secondary-title&gt;&lt;/titles&gt;&lt;periodical&gt;&lt;full-title&gt;Biometrika&lt;/full-title&gt;&lt;/periodical&gt;&lt;pages&gt;261-272&lt;/pages&gt;&lt;volume&gt;67&lt;/volume&gt;&lt;number&gt;2&lt;/number&gt;&lt;dates&gt;&lt;year&gt;1980&lt;/year&gt;&lt;/dates&gt;&lt;isbn&gt;1464-3510&lt;/isbn&gt;&lt;urls&gt;&lt;/urls&gt;&lt;/record&gt;&lt;/Cite&gt;&lt;/EndNote&gt;</w:instrText>
      </w:r>
      <w:r w:rsidR="00CE4FAD">
        <w:fldChar w:fldCharType="separate"/>
      </w:r>
      <w:r w:rsidR="00CE4FAD">
        <w:rPr>
          <w:noProof/>
        </w:rPr>
        <w:t>(Atchison and Shen 1980)</w:t>
      </w:r>
      <w:r w:rsidR="00CE4FAD">
        <w:fldChar w:fldCharType="end"/>
      </w:r>
      <w:r w:rsidR="00CE4FAD">
        <w:t xml:space="preserve">. </w:t>
      </w:r>
      <w:r w:rsidR="006250F2">
        <w:rPr>
          <w:lang w:eastAsia="zh-CN"/>
        </w:rPr>
        <w:t>Empirical weight-</w:t>
      </w:r>
      <w:r w:rsidR="008C32D4">
        <w:rPr>
          <w:lang w:eastAsia="zh-CN"/>
        </w:rPr>
        <w:t>at-age, natural mortality-at-age, and maturity-at-age were treated as known</w:t>
      </w:r>
      <w:r w:rsidR="006250F2">
        <w:rPr>
          <w:lang w:eastAsia="zh-CN"/>
        </w:rPr>
        <w:t xml:space="preserve">. </w:t>
      </w:r>
      <w:r w:rsidR="006250F2">
        <w:t>Maturity</w:t>
      </w:r>
      <w:r w:rsidR="006250F2" w:rsidRPr="009A4919">
        <w:t xml:space="preserve"> </w:t>
      </w:r>
      <w:r w:rsidR="008C32D4">
        <w:t>wa</w:t>
      </w:r>
      <w:r w:rsidR="006250F2">
        <w:t>s</w:t>
      </w:r>
      <w:r w:rsidR="006250F2" w:rsidRPr="009A4919">
        <w:t xml:space="preserve"> </w:t>
      </w:r>
      <w:r w:rsidR="006250F2">
        <w:t>fixed at</w:t>
      </w:r>
      <w:r w:rsidR="008C32D4" w:rsidRPr="008C32D4">
        <w:t xml:space="preserve"> 0.0052</w:t>
      </w:r>
      <w:r w:rsidR="008C32D4">
        <w:t xml:space="preserve">, </w:t>
      </w:r>
      <w:r w:rsidR="008C32D4" w:rsidRPr="008C32D4">
        <w:t>0.6836</w:t>
      </w:r>
      <w:r w:rsidR="008C32D4">
        <w:t xml:space="preserve">, </w:t>
      </w:r>
      <w:r w:rsidR="008C32D4" w:rsidRPr="008C32D4">
        <w:t>0.9854</w:t>
      </w:r>
      <w:r w:rsidR="008C32D4">
        <w:t>,</w:t>
      </w:r>
      <w:r w:rsidR="008C32D4" w:rsidRPr="008C32D4">
        <w:t xml:space="preserve"> 0.9970</w:t>
      </w:r>
      <w:r w:rsidR="008C32D4">
        <w:t xml:space="preserve">, </w:t>
      </w:r>
      <w:r w:rsidR="008C32D4" w:rsidRPr="008C32D4">
        <w:t>0.9963</w:t>
      </w:r>
      <w:r w:rsidR="008C32D4">
        <w:t xml:space="preserve">, and 1 for ages 1-6, while natural mortality was specified as </w:t>
      </w:r>
      <w:r w:rsidR="008C32D4" w:rsidRPr="008C32D4">
        <w:t>0.405</w:t>
      </w:r>
      <w:r w:rsidR="008C32D4">
        <w:t xml:space="preserve">, </w:t>
      </w:r>
      <w:r w:rsidR="008C32D4" w:rsidRPr="008C32D4">
        <w:t>0.336</w:t>
      </w:r>
      <w:r w:rsidR="008C32D4">
        <w:t xml:space="preserve">, </w:t>
      </w:r>
      <w:r w:rsidR="008C32D4" w:rsidRPr="008C32D4">
        <w:t>0.296</w:t>
      </w:r>
      <w:r w:rsidR="008C32D4">
        <w:t xml:space="preserve">, </w:t>
      </w:r>
      <w:r w:rsidR="008C32D4" w:rsidRPr="008C32D4">
        <w:t>0.275</w:t>
      </w:r>
      <w:r w:rsidR="008C32D4">
        <w:t xml:space="preserve">, </w:t>
      </w:r>
      <w:r w:rsidR="008C32D4" w:rsidRPr="008C32D4">
        <w:t>0.256</w:t>
      </w:r>
      <w:r w:rsidR="008C32D4">
        <w:t xml:space="preserve">, and </w:t>
      </w:r>
      <w:r w:rsidR="008C32D4" w:rsidRPr="008C32D4">
        <w:t>0.231</w:t>
      </w:r>
      <w:r w:rsidR="008C32D4">
        <w:t>1 yr</w:t>
      </w:r>
      <w:r w:rsidR="008C32D4" w:rsidRPr="008C32D4">
        <w:rPr>
          <w:vertAlign w:val="superscript"/>
        </w:rPr>
        <w:t>-1</w:t>
      </w:r>
      <w:r w:rsidR="008C32D4">
        <w:t xml:space="preserve"> for ages 1-6 </w:t>
      </w:r>
      <w:r w:rsidR="006250F2">
        <w:fldChar w:fldCharType="begin"/>
      </w:r>
      <w:r w:rsidR="006250F2">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6250F2">
        <w:fldChar w:fldCharType="separate"/>
      </w:r>
      <w:r w:rsidR="006250F2">
        <w:rPr>
          <w:noProof/>
        </w:rPr>
        <w:t>(NEFSC 20</w:t>
      </w:r>
      <w:r w:rsidR="008C32D4">
        <w:rPr>
          <w:noProof/>
        </w:rPr>
        <w:t>20</w:t>
      </w:r>
      <w:r w:rsidR="006250F2">
        <w:rPr>
          <w:noProof/>
        </w:rPr>
        <w:t>)</w:t>
      </w:r>
      <w:r w:rsidR="006250F2">
        <w:fldChar w:fldCharType="end"/>
      </w:r>
      <w:r w:rsidR="006250F2">
        <w:t xml:space="preserve">. </w:t>
      </w:r>
      <w:r w:rsidR="00C56206">
        <w:t>Selectivity of the fleet was divided into six time blocks as in NEFSC (2020). We estimated logistic selectivity for the fleet and indices, except in three time blocks where age-specific, flat-topped selectivity facilitated convergence</w:t>
      </w:r>
      <w:r w:rsidR="00036C2C">
        <w:t>, i.e. we fixed selectivity at 1 for older ages and estimated selectivity at younger ages as free parameters</w:t>
      </w:r>
      <w:r w:rsidR="00C56206">
        <w:t xml:space="preserve">. </w:t>
      </w:r>
      <w:r w:rsidR="00C56206">
        <w:rPr>
          <w:lang w:eastAsia="zh-CN"/>
        </w:rPr>
        <w:t xml:space="preserve">During three prediction years, weight and maturity were fixed at the values </w:t>
      </w:r>
      <w:r w:rsidR="00EE3D98">
        <w:rPr>
          <w:lang w:eastAsia="zh-CN"/>
        </w:rPr>
        <w:t xml:space="preserve">in </w:t>
      </w:r>
      <w:r w:rsidR="00C56206">
        <w:rPr>
          <w:lang w:eastAsia="zh-CN"/>
        </w:rPr>
        <w:t>the terminal year of the data</w:t>
      </w:r>
      <w:r w:rsidR="008C4BCA">
        <w:rPr>
          <w:lang w:eastAsia="zh-CN"/>
        </w:rPr>
        <w:t xml:space="preserve">, and </w:t>
      </w:r>
      <w:r w:rsidR="008C4BCA" w:rsidRPr="008C4BCA">
        <w:rPr>
          <w:i/>
          <w:iCs/>
          <w:lang w:eastAsia="zh-CN"/>
        </w:rPr>
        <w:t>F</w:t>
      </w:r>
      <w:r w:rsidR="008C4BCA">
        <w:rPr>
          <w:lang w:eastAsia="zh-CN"/>
        </w:rPr>
        <w:t xml:space="preserve"> was fixed at 0 to facilitate comparisons of SSB projections between models</w:t>
      </w:r>
      <w:r w:rsidR="00C56206">
        <w:rPr>
          <w:lang w:eastAsia="zh-CN"/>
        </w:rPr>
        <w:t xml:space="preserve">. Variables treated as random effects, such as numbers-at-age, </w:t>
      </w:r>
      <w:r w:rsidR="00C56206" w:rsidRPr="00154FA3">
        <w:rPr>
          <w:i/>
          <w:iCs/>
          <w:lang w:eastAsia="zh-CN"/>
        </w:rPr>
        <w:t>M</w:t>
      </w:r>
      <w:r w:rsidR="00C56206">
        <w:rPr>
          <w:lang w:eastAsia="zh-CN"/>
        </w:rPr>
        <w:t xml:space="preserve">, and the CPI, were forecast in the prediction years by simply continuing the stochastic process, e.g. AR(1) for the CPI. </w:t>
      </w:r>
      <w:r w:rsidR="00895ED2">
        <w:rPr>
          <w:lang w:eastAsia="zh-CN"/>
        </w:rPr>
        <w:t xml:space="preserve">The data and </w:t>
      </w:r>
      <w:r w:rsidR="008C32D4">
        <w:rPr>
          <w:lang w:eastAsia="zh-CN"/>
        </w:rPr>
        <w:t xml:space="preserve">assessment </w:t>
      </w:r>
      <w:r w:rsidR="005A79A5">
        <w:rPr>
          <w:lang w:eastAsia="zh-CN"/>
        </w:rPr>
        <w:t xml:space="preserve">report </w:t>
      </w:r>
      <w:r w:rsidR="006250F2">
        <w:rPr>
          <w:lang w:eastAsia="zh-CN"/>
        </w:rPr>
        <w:t>can be accessed at</w:t>
      </w:r>
      <w:r w:rsidR="008A5784">
        <w:rPr>
          <w:lang w:eastAsia="zh-CN"/>
        </w:rPr>
        <w:t xml:space="preserve"> </w:t>
      </w:r>
      <w:hyperlink r:id="rId8" w:history="1">
        <w:r w:rsidR="004A2317" w:rsidRPr="00FA4817">
          <w:rPr>
            <w:rStyle w:val="Hyperlink"/>
          </w:rPr>
          <w:t>https://apps-nefsc.fisheries.noaa.gov/saw/sasi/sasi_report_options.php</w:t>
        </w:r>
      </w:hyperlink>
      <w:r w:rsidR="006250F2">
        <w:rPr>
          <w:lang w:eastAsia="zh-CN"/>
        </w:rPr>
        <w:t>.</w:t>
      </w:r>
      <w:bookmarkEnd w:id="133"/>
      <w:bookmarkEnd w:id="134"/>
    </w:p>
    <w:p w14:paraId="3F9D990D" w14:textId="5BD8734B" w:rsidR="004F3956" w:rsidRPr="00D64BD8" w:rsidRDefault="00036C2C" w:rsidP="003A2643">
      <w:pPr>
        <w:pStyle w:val="Chapterheading0"/>
        <w:spacing w:after="0"/>
        <w:ind w:firstLine="720"/>
        <w:jc w:val="left"/>
        <w:rPr>
          <w:lang w:eastAsia="zh-CN"/>
        </w:rPr>
      </w:pPr>
      <w:r>
        <w:t xml:space="preserve">We fit the models using WHAM, an R package that utilizes TMB </w:t>
      </w:r>
      <w:r w:rsidR="00EE3D98">
        <w:t xml:space="preserve">to fit age-structured, state-space stock assessments </w:t>
      </w:r>
      <w:r>
        <w:t xml:space="preserve">(Miller and Stock 2020). </w:t>
      </w:r>
      <w:r w:rsidR="003A51CA">
        <w:t>TMB</w:t>
      </w:r>
      <w:r w:rsidR="0094034C">
        <w:t xml:space="preserve"> calculates </w:t>
      </w:r>
      <w:r w:rsidR="003A51CA" w:rsidRPr="009A4919">
        <w:t>the marginal likelihood of fixed effect parameters using the Laplace approximation to</w:t>
      </w:r>
      <w:r w:rsidR="00F930AA">
        <w:t xml:space="preserve"> integrate across random effect parameters</w:t>
      </w:r>
      <w:r w:rsidR="003A51CA">
        <w:t xml:space="preserve"> </w:t>
      </w:r>
      <w:r w:rsidR="00450312">
        <w:fldChar w:fldCharType="begin"/>
      </w:r>
      <w:r w:rsidR="004E092F">
        <w:instrText xml:space="preserve"> ADDIN EN.CITE &lt;EndNote&gt;&lt;Cite&gt;&lt;Author&gt;Kristensen&lt;/Author&gt;&lt;Year&gt;2015&lt;/Year&gt;&lt;RecNum&gt;209&lt;/RecNum&gt;&lt;DisplayText&gt;(Kristensen et al. 2015)&lt;/DisplayText&gt;&lt;record&gt;&lt;rec-number&gt;209&lt;/rec-number&gt;&lt;foreign-keys&gt;&lt;key app="EN" db-id="sfrdfvtvbdax5de2svmvr9smwwas0vts2999" timestamp="1473184135"&gt;209&lt;/key&gt;&lt;/foreign-keys&gt;&lt;ref-type name="Journal Article"&gt;17&lt;/ref-type&gt;&lt;contributors&gt;&lt;authors&gt;&lt;author&gt;Kristensen, K&lt;/author&gt;&lt;author&gt;Nielsen, A&lt;/author&gt;&lt;author&gt;Berg, CW&lt;/author&gt;&lt;author&gt;Skaug, H&lt;/author&gt;&lt;/authors&gt;&lt;/contributors&gt;&lt;titles&gt;&lt;title&gt;Template model builder TMB&lt;/title&gt;&lt;secondary-title&gt;J. Stat. Softw&lt;/secondary-title&gt;&lt;/titles&gt;&lt;periodical&gt;&lt;full-title&gt;J. Stat. Softw&lt;/full-title&gt;&lt;/periodical&gt;&lt;dates&gt;&lt;year&gt;2015&lt;/year&gt;&lt;/dates&gt;&lt;urls&gt;&lt;/urls&gt;&lt;/record&gt;&lt;/Cite&gt;&lt;/EndNote&gt;</w:instrText>
      </w:r>
      <w:r w:rsidR="00450312">
        <w:fldChar w:fldCharType="separate"/>
      </w:r>
      <w:r w:rsidR="004E092F">
        <w:rPr>
          <w:noProof/>
        </w:rPr>
        <w:t>(Kristensen et al. 201</w:t>
      </w:r>
      <w:r w:rsidR="00A51C2A">
        <w:rPr>
          <w:noProof/>
        </w:rPr>
        <w:t>6</w:t>
      </w:r>
      <w:r w:rsidR="004E092F">
        <w:rPr>
          <w:noProof/>
        </w:rPr>
        <w:t>)</w:t>
      </w:r>
      <w:r w:rsidR="00450312">
        <w:fldChar w:fldCharType="end"/>
      </w:r>
      <w:r w:rsidR="003A51CA">
        <w:t xml:space="preserve">, and </w:t>
      </w:r>
      <w:r w:rsidR="003A51CA" w:rsidRPr="009A4919">
        <w:t xml:space="preserve">fixed effect parameters </w:t>
      </w:r>
      <w:r w:rsidR="003A51CA">
        <w:t xml:space="preserve">are then estimated </w:t>
      </w:r>
      <w:r w:rsidR="00A0599E">
        <w:t xml:space="preserve">by </w:t>
      </w:r>
      <w:r w:rsidR="003A51CA" w:rsidRPr="009A4919">
        <w:t>maximizing the marginal likelihood within R (R Core Team 20</w:t>
      </w:r>
      <w:r w:rsidR="0094034C">
        <w:t>20</w:t>
      </w:r>
      <w:r w:rsidR="003A51CA" w:rsidRPr="009A4919">
        <w:t>)</w:t>
      </w:r>
      <w:r w:rsidR="00450312" w:rsidRPr="009A4919">
        <w:fldChar w:fldCharType="begin"/>
      </w:r>
      <w:r w:rsidR="00F4790A">
        <w:instrText xml:space="preserve"> ADDIN EN.CITE &lt;EndNote&gt;&lt;Cite Hidden="1"&gt;&lt;RecNum&gt;218&lt;/RecNum&gt;&lt;record&gt;&lt;rec-number&gt;218&lt;/rec-number&gt;&lt;foreign-keys&gt;&lt;key app="EN" db-id="sfrdfvtvbdax5de2svmvr9smwwas0vts2999" timestamp="1474900643"&gt;218&lt;/key&gt;&lt;/foreign-keys&gt;&lt;ref-type name="Journal Article"&gt;17&lt;/ref-type&gt;&lt;contributors&gt;&lt;authors&gt;&lt;author&gt;R Core Team,&lt;/author&gt;&lt;/authors&gt;&lt;/contributors&gt;&lt;titles&gt;&lt;title&gt;R: A language and environment for statistical computing. R Foundation for Statistical Computing, Vienna, Austria. URL https://www.R-project.org/.&lt;/title&gt;&lt;/titles&gt;&lt;dates&gt;&lt;year&gt;2015&lt;/year&gt;&lt;/dates&gt;&lt;urls&gt;&lt;/urls&gt;&lt;/record&gt;&lt;/Cite&gt;&lt;/EndNote&gt;</w:instrText>
      </w:r>
      <w:r w:rsidR="00450312" w:rsidRPr="009A4919">
        <w:fldChar w:fldCharType="end"/>
      </w:r>
      <w:r w:rsidR="003A51CA" w:rsidRPr="009A4919">
        <w:t>.</w:t>
      </w:r>
      <w:r w:rsidR="00F930AA">
        <w:t xml:space="preserve"> After </w:t>
      </w:r>
      <w:r w:rsidR="00A72A5C">
        <w:t xml:space="preserve">the fixed effect parameters </w:t>
      </w:r>
      <w:r w:rsidR="00A0599E">
        <w:t xml:space="preserve">are </w:t>
      </w:r>
      <w:r w:rsidR="00446505">
        <w:t>estimated</w:t>
      </w:r>
      <w:r w:rsidR="00F930AA">
        <w:t xml:space="preserve">, </w:t>
      </w:r>
      <w:r w:rsidR="00C6599E">
        <w:t xml:space="preserve">TMB </w:t>
      </w:r>
      <w:r w:rsidR="006E1285">
        <w:t xml:space="preserve">predicts </w:t>
      </w:r>
      <w:r w:rsidR="00C6599E">
        <w:t xml:space="preserve">the random effect </w:t>
      </w:r>
      <w:r w:rsidR="006E1285">
        <w:t xml:space="preserve">coefficients </w:t>
      </w:r>
      <w:r w:rsidR="00C6599E" w:rsidRPr="009A4919">
        <w:t>using empirical Bayes</w:t>
      </w:r>
      <w:r w:rsidR="00C6599E">
        <w:t xml:space="preserve"> </w:t>
      </w:r>
      <w:r w:rsidR="00450312">
        <w:fldChar w:fldCharType="begin"/>
      </w:r>
      <w:r w:rsidR="00AD6C69">
        <w:instrText xml:space="preserve"> ADDIN EN.CITE &lt;EndNote&gt;&lt;Cite&gt;&lt;Author&gt;Kristensen&lt;/Author&gt;&lt;Year&gt;2015&lt;/Year&gt;&lt;RecNum&gt;209&lt;/RecNum&gt;&lt;DisplayText&gt;(Kristensen et al. 2015)&lt;/DisplayText&gt;&lt;record&gt;&lt;rec-number&gt;209&lt;/rec-number&gt;&lt;foreign-keys&gt;&lt;key app="EN" db-id="sfrdfvtvbdax5de2svmvr9smwwas0vts2999" timestamp="1473184135"&gt;209&lt;/key&gt;&lt;/foreign-keys&gt;&lt;ref-type name="Journal Article"&gt;17&lt;/ref-type&gt;&lt;contributors&gt;&lt;authors&gt;&lt;author&gt;Kristensen, K&lt;/author&gt;&lt;author&gt;Nielsen, A&lt;/author&gt;&lt;author&gt;Berg, CW&lt;/author&gt;&lt;author&gt;Skaug, H&lt;/author&gt;&lt;/authors&gt;&lt;/contributors&gt;&lt;titles&gt;&lt;title&gt;Template model builder TMB&lt;/title&gt;&lt;secondary-title&gt;J. Stat. Softw&lt;/secondary-title&gt;&lt;/titles&gt;&lt;periodical&gt;&lt;full-title&gt;J. Stat. Softw&lt;/full-title&gt;&lt;/periodical&gt;&lt;dates&gt;&lt;year&gt;2015&lt;/year&gt;&lt;/dates&gt;&lt;urls&gt;&lt;/urls&gt;&lt;/record&gt;&lt;/Cite&gt;&lt;/EndNote&gt;</w:instrText>
      </w:r>
      <w:r w:rsidR="00450312">
        <w:fldChar w:fldCharType="separate"/>
      </w:r>
      <w:r w:rsidR="00AD6C69">
        <w:rPr>
          <w:noProof/>
        </w:rPr>
        <w:t>(Kristensen et al. 201</w:t>
      </w:r>
      <w:r w:rsidR="00A51C2A">
        <w:rPr>
          <w:noProof/>
        </w:rPr>
        <w:t>6</w:t>
      </w:r>
      <w:r w:rsidR="00AD6C69">
        <w:rPr>
          <w:noProof/>
        </w:rPr>
        <w:t>)</w:t>
      </w:r>
      <w:r w:rsidR="00450312">
        <w:fldChar w:fldCharType="end"/>
      </w:r>
      <w:r w:rsidR="00C6599E">
        <w:t xml:space="preserve">. </w:t>
      </w:r>
      <w:r>
        <w:rPr>
          <w:lang w:eastAsia="zh-CN"/>
        </w:rPr>
        <w:t xml:space="preserve">We compared model </w:t>
      </w:r>
      <w:r>
        <w:t xml:space="preserve">fit and retrospective pattern using AIC and Mohn’s </w:t>
      </w:r>
      <m:oMath>
        <m:r>
          <w:rPr>
            <w:rFonts w:ascii="Cambria Math" w:hAnsi="Cambria Math"/>
          </w:rPr>
          <m:t>ρ</m:t>
        </m:r>
      </m:oMath>
      <w:r w:rsidR="008F45E6" w:rsidRPr="009A4919">
        <w:t xml:space="preserve"> </w:t>
      </w:r>
      <w:r w:rsidR="00450312" w:rsidRPr="009A4919">
        <w:fldChar w:fldCharType="begin"/>
      </w:r>
      <w:r w:rsidR="008B06BB">
        <w:instrText xml:space="preserve"> ADDIN EN.CITE &lt;EndNote&gt;&lt;Cite&gt;&lt;Author&gt;Mohn&lt;/Author&gt;&lt;Year&gt;1999&lt;/Year&gt;&lt;RecNum&gt;149&lt;/RecNum&gt;&lt;DisplayText&gt;(Mohn 1999)&lt;/DisplayText&gt;&lt;record&gt;&lt;rec-number&gt;149&lt;/rec-number&gt;&lt;foreign-keys&gt;&lt;key app="EN" db-id="sfrdfvtvbdax5de2svmvr9smwwas0vts2999" timestamp="1447360520"&gt;149&lt;/key&gt;&lt;/foreign-keys&gt;&lt;ref-type name="Journal Article"&gt;17&lt;/ref-type&gt;&lt;contributors&gt;&lt;authors&gt;&lt;author&gt;Mohn, R&lt;/author&gt;&lt;/authors&gt;&lt;/contributors&gt;&lt;titles&gt;&lt;title&gt;The retrospective problem in sequential population analysis: An investigation using cod fishery and simulated data&lt;/title&gt;&lt;secondary-title&gt;ICES Journal of Marine Science: Journal du Conseil&lt;/secondary-title&gt;&lt;/titles&gt;&lt;periodical&gt;&lt;full-title&gt;ICES Journal of Marine Science: Journal du Conseil&lt;/full-title&gt;&lt;/periodical&gt;&lt;pages&gt;473-488&lt;/pages&gt;&lt;volume&gt;56&lt;/volume&gt;&lt;number&gt;4&lt;/number&gt;&lt;dates&gt;&lt;year&gt;1999&lt;/year&gt;&lt;/dates&gt;&lt;isbn&gt;1054-3139&lt;/isbn&gt;&lt;urls&gt;&lt;/urls&gt;&lt;/record&gt;&lt;/Cite&gt;&lt;/EndNote&gt;</w:instrText>
      </w:r>
      <w:r w:rsidR="00450312" w:rsidRPr="009A4919">
        <w:fldChar w:fldCharType="separate"/>
      </w:r>
      <w:r w:rsidR="008B06BB">
        <w:rPr>
          <w:noProof/>
        </w:rPr>
        <w:t>(Mohn 1999)</w:t>
      </w:r>
      <w:r w:rsidR="00450312" w:rsidRPr="009A4919">
        <w:fldChar w:fldCharType="end"/>
      </w:r>
      <w:r w:rsidR="00A0599E">
        <w:t xml:space="preserve">, using </w:t>
      </w:r>
      <w:r w:rsidR="002767EC" w:rsidRPr="009A4919">
        <w:t>seven retrospective peels</w:t>
      </w:r>
      <w:r w:rsidR="00AA36E3">
        <w:t xml:space="preserve"> </w:t>
      </w:r>
      <w:r w:rsidR="00A0599E">
        <w:t>a</w:t>
      </w:r>
      <w:r w:rsidR="002A3633">
        <w:t xml:space="preserve">s in the </w:t>
      </w:r>
      <w:r w:rsidR="00A0599E">
        <w:t xml:space="preserve">latest assessment </w:t>
      </w:r>
      <w:r w:rsidR="00AD1EED">
        <w:fldChar w:fldCharType="begin"/>
      </w:r>
      <w:r w:rsidR="00AD1EED">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AD1EED">
        <w:fldChar w:fldCharType="separate"/>
      </w:r>
      <w:r w:rsidR="00AD1EED">
        <w:rPr>
          <w:noProof/>
        </w:rPr>
        <w:t>(NEFSC 20</w:t>
      </w:r>
      <w:r w:rsidR="00A0599E">
        <w:rPr>
          <w:noProof/>
        </w:rPr>
        <w:t>20</w:t>
      </w:r>
      <w:r w:rsidR="00AD1EED">
        <w:rPr>
          <w:noProof/>
        </w:rPr>
        <w:t>)</w:t>
      </w:r>
      <w:r w:rsidR="00AD1EED">
        <w:fldChar w:fldCharType="end"/>
      </w:r>
      <w:r w:rsidR="00A0599E">
        <w:t>.</w:t>
      </w:r>
      <w:r w:rsidR="000A767C">
        <w:t xml:space="preserve"> </w:t>
      </w:r>
      <w:bookmarkStart w:id="135" w:name="_Toc465598052"/>
    </w:p>
    <w:p w14:paraId="0DF6E30E" w14:textId="6B289044" w:rsidR="00BC621B" w:rsidRPr="00BC621B" w:rsidRDefault="002767EC" w:rsidP="001829AC">
      <w:pPr>
        <w:pStyle w:val="Heading1"/>
        <w:numPr>
          <w:ilvl w:val="0"/>
          <w:numId w:val="15"/>
        </w:numPr>
      </w:pPr>
      <w:r w:rsidRPr="009A4919">
        <w:t>Results</w:t>
      </w:r>
      <w:bookmarkEnd w:id="135"/>
    </w:p>
    <w:p w14:paraId="537152EC" w14:textId="1256E02C" w:rsidR="00CB6861" w:rsidRPr="009A4919" w:rsidRDefault="00BC621B" w:rsidP="001829AC">
      <w:pPr>
        <w:pStyle w:val="Heading2"/>
      </w:pPr>
      <w:r>
        <w:t xml:space="preserve">3.1.  </w:t>
      </w:r>
      <w:r w:rsidR="001E6F32">
        <w:t xml:space="preserve">Numbers-at-age </w:t>
      </w:r>
      <w:r w:rsidR="002C67A3">
        <w:t>(survival) as random effects</w:t>
      </w:r>
    </w:p>
    <w:p w14:paraId="01B9E50E" w14:textId="4F43BD6A" w:rsidR="00862F13" w:rsidRDefault="002C67A3" w:rsidP="000C5E25">
      <w:pPr>
        <w:pStyle w:val="Chapterheading0"/>
        <w:spacing w:after="0"/>
        <w:jc w:val="left"/>
      </w:pPr>
      <w:r>
        <w:t xml:space="preserve">Treating numbers at all ages as random effects resulted in markedly better model fit (lower AIC) and reduced retrospective pattern (lower Mohn’s </w:t>
      </w:r>
      <m:oMath>
        <m:r>
          <w:rPr>
            <w:rFonts w:ascii="Cambria Math" w:hAnsi="Cambria Math"/>
          </w:rPr>
          <m:t>ρ</m:t>
        </m:r>
      </m:oMath>
      <w:r>
        <w:t xml:space="preserve">; Table </w:t>
      </w:r>
      <w:r w:rsidR="00535C65">
        <w:t>1</w:t>
      </w:r>
      <w:r>
        <w:t xml:space="preserve">). </w:t>
      </w:r>
      <w:r w:rsidR="00B40538">
        <w:t xml:space="preserve">Estimating survival deviations with autocorrelation by age, year, or both further reduced AIC and Mohn’s </w:t>
      </w:r>
      <m:oMath>
        <m:r>
          <w:rPr>
            <w:rFonts w:ascii="Cambria Math" w:hAnsi="Cambria Math"/>
          </w:rPr>
          <m:t>ρ</m:t>
        </m:r>
      </m:oMath>
      <w:r w:rsidR="00B40538">
        <w:t xml:space="preserve">. </w:t>
      </w:r>
      <w:r w:rsidR="00762789">
        <w:t>A</w:t>
      </w:r>
      <w:r w:rsidR="00762789" w:rsidRPr="009A4919">
        <w:t xml:space="preserve">ccording to </w:t>
      </w:r>
      <w:r w:rsidR="00762789">
        <w:t xml:space="preserve">both </w:t>
      </w:r>
      <w:r w:rsidR="00762789" w:rsidRPr="009A4919">
        <w:t xml:space="preserve">AIC and </w:t>
      </w:r>
      <w:r w:rsidR="00762789">
        <w:t xml:space="preserve">the magnitude of estimated </w:t>
      </w:r>
      <m:oMath>
        <m:sSub>
          <m:sSubPr>
            <m:ctrlPr>
              <w:rPr>
                <w:rFonts w:ascii="Cambria Math" w:hAnsi="Cambria Math"/>
              </w:rPr>
            </m:ctrlPr>
          </m:sSubPr>
          <m:e>
            <m:r>
              <w:rPr>
                <w:rFonts w:ascii="Cambria Math" w:hAnsi="Cambria Math"/>
              </w:rPr>
              <m:t>ρ</m:t>
            </m:r>
          </m:e>
          <m:sub>
            <m:r>
              <w:rPr>
                <w:rFonts w:ascii="Cambria Math" w:hAnsi="Cambria Math"/>
              </w:rPr>
              <m:t>age</m:t>
            </m:r>
          </m:sub>
        </m:sSub>
      </m:oMath>
      <w:r w:rsidR="00762789" w:rsidRPr="009A4919">
        <w:t xml:space="preserve"> and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762789" w:rsidRPr="009A4919">
        <w:t xml:space="preserve">, the </w:t>
      </w:r>
      <w:r w:rsidR="00762789">
        <w:t xml:space="preserve">among-year autocorrelation </w:t>
      </w:r>
      <w:r w:rsidR="00762789">
        <w:rPr>
          <w:rFonts w:hint="eastAsia"/>
          <w:lang w:eastAsia="zh-CN"/>
        </w:rPr>
        <w:t xml:space="preserve">in survival </w:t>
      </w:r>
      <w:r w:rsidR="00762789">
        <w:rPr>
          <w:lang w:eastAsia="zh-CN"/>
        </w:rPr>
        <w:t xml:space="preserve">deviations </w:t>
      </w:r>
      <w:r w:rsidR="00762789">
        <w:t>was</w:t>
      </w:r>
      <w:r w:rsidR="00762789" w:rsidRPr="009A4919">
        <w:t xml:space="preserve"> </w:t>
      </w:r>
      <w:r w:rsidR="00762789">
        <w:t xml:space="preserve">higher </w:t>
      </w:r>
      <w:r w:rsidR="00762789" w:rsidRPr="009A4919">
        <w:t xml:space="preserve">and </w:t>
      </w:r>
      <w:r w:rsidR="00762789">
        <w:t>had larger impact on model fit</w:t>
      </w:r>
      <w:r w:rsidR="00762789" w:rsidRPr="009A4919">
        <w:t xml:space="preserve"> than the </w:t>
      </w:r>
      <w:r w:rsidR="00762789">
        <w:t xml:space="preserve">among-age autocorrelation in survival deviations (Table </w:t>
      </w:r>
      <w:r w:rsidR="00535C65">
        <w:t>1</w:t>
      </w:r>
      <w:r w:rsidR="00762789" w:rsidRPr="009A4919">
        <w:t>).</w:t>
      </w:r>
      <w:r w:rsidR="00762789">
        <w:t xml:space="preserve"> </w:t>
      </w:r>
      <w:r w:rsidR="00466F92">
        <w:t xml:space="preserve">The survival deviations estimated by models with autocorrelation were smoothed across ages </w:t>
      </w:r>
      <w:ins w:id="136" w:author="Haikun Xu" w:date="2020-08-07T14:49:00Z">
        <w:r w:rsidR="00B26074">
          <w:t>or/</w:t>
        </w:r>
      </w:ins>
      <w:r w:rsidR="00466F92">
        <w:t xml:space="preserve">and years relative to the models with independent deviations (Fig. 1). </w:t>
      </w:r>
      <w:r w:rsidR="00B40538">
        <w:t>NAA-</w:t>
      </w:r>
      <w:r w:rsidR="00535C65">
        <w:t>5</w:t>
      </w:r>
      <w:r w:rsidR="00B40538">
        <w:t xml:space="preserve">, with the 2D AR(1) structure, had the best fit and retrospective pattern, reducing AIC by 36.2, </w:t>
      </w:r>
      <m:oMath>
        <m:sSub>
          <m:sSubPr>
            <m:ctrlPr>
              <w:rPr>
                <w:rFonts w:ascii="Cambria Math" w:hAnsi="Cambria Math"/>
                <w:i/>
              </w:rPr>
            </m:ctrlPr>
          </m:sSubPr>
          <m:e>
            <m:r>
              <w:rPr>
                <w:rFonts w:ascii="Cambria Math" w:hAnsi="Cambria Math"/>
              </w:rPr>
              <m:t>ρ</m:t>
            </m:r>
          </m:e>
          <m:sub>
            <m:r>
              <w:rPr>
                <w:rFonts w:ascii="Cambria Math" w:hAnsi="Cambria Math"/>
              </w:rPr>
              <m:t>R</m:t>
            </m:r>
          </m:sub>
        </m:sSub>
      </m:oMath>
      <w:r w:rsidR="00B40538">
        <w:t xml:space="preserve"> by 0.41, </w:t>
      </w:r>
      <m:oMath>
        <m:sSub>
          <m:sSubPr>
            <m:ctrlPr>
              <w:rPr>
                <w:rFonts w:ascii="Cambria Math" w:hAnsi="Cambria Math"/>
                <w:i/>
              </w:rPr>
            </m:ctrlPr>
          </m:sSubPr>
          <m:e>
            <m:r>
              <w:rPr>
                <w:rFonts w:ascii="Cambria Math" w:hAnsi="Cambria Math"/>
              </w:rPr>
              <m:t>ρ</m:t>
            </m:r>
          </m:e>
          <m:sub>
            <m:r>
              <w:rPr>
                <w:rFonts w:ascii="Cambria Math" w:hAnsi="Cambria Math"/>
              </w:rPr>
              <m:t>SSB</m:t>
            </m:r>
          </m:sub>
        </m:sSub>
      </m:oMath>
      <w:r w:rsidR="00B40538">
        <w:t xml:space="preserve"> by 0.18, and </w:t>
      </w: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B40538">
        <w:t xml:space="preserve"> by 0.14 compared to NAA-</w:t>
      </w:r>
      <w:r w:rsidR="00535C65">
        <w:t>2</w:t>
      </w:r>
      <w:r w:rsidR="00B40538">
        <w:t xml:space="preserve"> with independent survival deviations (Table </w:t>
      </w:r>
      <w:r w:rsidR="00535C65">
        <w:t>1</w:t>
      </w:r>
      <w:r w:rsidR="00B40538">
        <w:t>).</w:t>
      </w:r>
      <w:r w:rsidR="00466F92">
        <w:t xml:space="preserve"> Simply constraining the survival deviations with the 2D AR(1) </w:t>
      </w:r>
      <w:r w:rsidR="00466F92">
        <w:lastRenderedPageBreak/>
        <w:t xml:space="preserve">structure reduced estimates of </w:t>
      </w:r>
      <w:r w:rsidR="006919C1" w:rsidRPr="006919C1">
        <w:rPr>
          <w:i/>
          <w:iCs/>
        </w:rPr>
        <w:t>F</w:t>
      </w:r>
      <w:r w:rsidR="006919C1">
        <w:t xml:space="preserve"> </w:t>
      </w:r>
      <w:r w:rsidR="00535C65">
        <w:t xml:space="preserve">by 12% </w:t>
      </w:r>
      <w:r w:rsidR="00466F92">
        <w:t xml:space="preserve">and increased estimates of SSB by </w:t>
      </w:r>
      <w:r w:rsidR="00535C65">
        <w:t>9</w:t>
      </w:r>
      <w:r w:rsidR="00466F92">
        <w:t>% (</w:t>
      </w:r>
      <w:r w:rsidR="00535C65">
        <w:t xml:space="preserve">mean </w:t>
      </w:r>
      <w:r w:rsidR="00466F92">
        <w:t>relative difference between NAA-</w:t>
      </w:r>
      <w:r w:rsidR="00535C65">
        <w:t>5</w:t>
      </w:r>
      <w:r w:rsidR="00466F92">
        <w:t xml:space="preserve"> and NAA-</w:t>
      </w:r>
      <w:r w:rsidR="00535C65">
        <w:t>2</w:t>
      </w:r>
      <w:r w:rsidR="00466F92">
        <w:t>; Fig. 2</w:t>
      </w:r>
      <w:r w:rsidR="00535C65">
        <w:t>a-b</w:t>
      </w:r>
      <w:r w:rsidR="00466F92">
        <w:t xml:space="preserve">). </w:t>
      </w:r>
      <w:r w:rsidR="00762789">
        <w:t>NAA-</w:t>
      </w:r>
      <w:r w:rsidR="00535C65">
        <w:t>2</w:t>
      </w:r>
      <w:r w:rsidR="00762789">
        <w:t xml:space="preserve"> and NAA-</w:t>
      </w:r>
      <w:r w:rsidR="00535C65">
        <w:t>5</w:t>
      </w:r>
      <w:r w:rsidR="00762789">
        <w:t xml:space="preserve"> estimated similar SSB in the terminal year of the assessment, but then differed in their SSB estimates in the projection years by </w:t>
      </w:r>
      <w:r w:rsidR="00535C65">
        <w:t>22</w:t>
      </w:r>
      <w:r w:rsidR="00762789">
        <w:t xml:space="preserve">% </w:t>
      </w:r>
      <w:r w:rsidR="00535C65">
        <w:t xml:space="preserve">when </w:t>
      </w:r>
      <w:r w:rsidR="006919C1" w:rsidRPr="006919C1">
        <w:rPr>
          <w:i/>
          <w:iCs/>
        </w:rPr>
        <w:t>F</w:t>
      </w:r>
      <w:r w:rsidR="006919C1">
        <w:t xml:space="preserve"> </w:t>
      </w:r>
      <w:r w:rsidR="00762789">
        <w:t xml:space="preserve">was </w:t>
      </w:r>
      <w:r w:rsidR="00535C65">
        <w:t>fixed at 0</w:t>
      </w:r>
      <w:r w:rsidR="00762789">
        <w:t xml:space="preserve"> (Fig. 2</w:t>
      </w:r>
      <w:r w:rsidR="00535C65">
        <w:t>a-b</w:t>
      </w:r>
      <w:r w:rsidR="00762789">
        <w:t>).</w:t>
      </w:r>
    </w:p>
    <w:p w14:paraId="426B4293" w14:textId="307660A6" w:rsidR="000C5E25" w:rsidRDefault="00B479A9" w:rsidP="000C5E25">
      <w:pPr>
        <w:pStyle w:val="Chapterheading0"/>
        <w:ind w:firstLine="720"/>
        <w:jc w:val="left"/>
      </w:pPr>
      <w:r>
        <w:t>The survival deviations estimated in years near the end of the assessment impacted the projections of SSB. For instance, all</w:t>
      </w:r>
      <w:r w:rsidR="005737D5">
        <w:t xml:space="preserve"> NAA models estimated very low recruitment in 2015</w:t>
      </w:r>
      <w:r>
        <w:t xml:space="preserve">, i.e. strong negative survival of age-1 fish, and </w:t>
      </w:r>
      <w:ins w:id="137" w:author="Brian Stock" w:date="2020-08-31T16:06:00Z">
        <w:r w:rsidR="000337BF">
          <w:t xml:space="preserve">because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0337BF">
          <w:t xml:space="preserve"> was &gt; 0</w:t>
        </w:r>
        <w:r w:rsidR="000337BF" w:rsidRPr="003B4170">
          <w:t xml:space="preserve"> </w:t>
        </w:r>
      </w:ins>
      <w:ins w:id="138" w:author="Brian Stock" w:date="2020-08-31T16:07:00Z">
        <w:r w:rsidR="000337BF" w:rsidRPr="000337BF">
          <w:rPr>
            <w:rStyle w:val="CommentReference"/>
            <w:rFonts w:eastAsiaTheme="minorEastAsia"/>
            <w:sz w:val="24"/>
            <w:szCs w:val="24"/>
            <w:lang w:eastAsia="zh-CN"/>
            <w:rPrChange w:id="139" w:author="Brian Stock" w:date="2020-08-31T16:07:00Z">
              <w:rPr>
                <w:rStyle w:val="CommentReference"/>
                <w:rFonts w:eastAsiaTheme="minorEastAsia"/>
                <w:lang w:eastAsia="zh-CN"/>
              </w:rPr>
            </w:rPrChange>
          </w:rPr>
          <w:t>t</w:t>
        </w:r>
      </w:ins>
      <w:del w:id="140" w:author="Brian Stock" w:date="2020-08-31T16:06:00Z">
        <w:r w:rsidDel="000337BF">
          <w:delText>t</w:delText>
        </w:r>
      </w:del>
      <w:r>
        <w:t>his propagated through the end of the assessment and into the projection years for models that included autocorrelation by year</w:t>
      </w:r>
      <w:ins w:id="141" w:author="Brian Stock" w:date="2020-08-31T16:05:00Z">
        <w:r w:rsidR="000337BF">
          <w:t xml:space="preserve"> </w:t>
        </w:r>
      </w:ins>
      <w:del w:id="142" w:author="Brian Stock" w:date="2020-08-31T16:06:00Z">
        <w:r w:rsidDel="000337BF">
          <w:delText xml:space="preserve"> </w:delText>
        </w:r>
      </w:del>
      <w:r>
        <w:t xml:space="preserve">(Fig. 1). </w:t>
      </w:r>
      <w:r w:rsidR="008E5BB2">
        <w:t>In the terminal year, t</w:t>
      </w:r>
      <w:r>
        <w:t>hese models also estimated negative survival deviations for ages 2-4</w:t>
      </w:r>
      <w:r w:rsidR="008E5BB2">
        <w:t>, but slightly positive deviations for the plus</w:t>
      </w:r>
      <w:r w:rsidR="008977B5">
        <w:t>-</w:t>
      </w:r>
      <w:r w:rsidR="008E5BB2">
        <w:t>group</w:t>
      </w:r>
      <w:r>
        <w:t xml:space="preserve">. </w:t>
      </w:r>
      <w:r w:rsidR="008E5BB2">
        <w:t>The combined effect of the survival deviations across ages resulted in the model with 2D AR(1) autocorrelation projecting lower SSB in 2019</w:t>
      </w:r>
      <w:r w:rsidR="004E2F49">
        <w:t xml:space="preserve">, but higher SSB in 2020-2021, </w:t>
      </w:r>
      <w:r w:rsidR="008E5BB2">
        <w:t>than the model with independent deviations (Fig. 2</w:t>
      </w:r>
      <w:r w:rsidR="004E2F4A">
        <w:t>b</w:t>
      </w:r>
      <w:r w:rsidR="004E2F49">
        <w:t xml:space="preserve">). </w:t>
      </w:r>
      <w:r w:rsidR="000C5E25">
        <w:t xml:space="preserve">Note that </w:t>
      </w:r>
      <w:ins w:id="143" w:author="Brian Stock" w:date="2020-08-31T16:10:00Z">
        <w:r w:rsidR="000337BF">
          <w:t xml:space="preserve">although </w:t>
        </w:r>
      </w:ins>
      <w:r w:rsidR="000C5E25">
        <w:t>the</w:t>
      </w:r>
      <w:r w:rsidR="000C5E25" w:rsidRPr="009A4919">
        <w:t xml:space="preserve"> </w:t>
      </w:r>
      <w:r w:rsidR="004E2F49">
        <w:t xml:space="preserve">projected </w:t>
      </w:r>
      <w:r w:rsidR="000C5E25" w:rsidRPr="009A4919">
        <w:t xml:space="preserve">survival </w:t>
      </w:r>
      <w:r w:rsidR="000C5E25">
        <w:t>deviation</w:t>
      </w:r>
      <w:r w:rsidR="004E2F49">
        <w:t>s</w:t>
      </w:r>
      <w:r w:rsidR="000C5E25" w:rsidRPr="009A4919">
        <w:t xml:space="preserve"> </w:t>
      </w:r>
      <w:bookmarkStart w:id="144" w:name="OLE_LINK7"/>
      <w:bookmarkStart w:id="145" w:name="OLE_LINK8"/>
      <w:r w:rsidR="000C5E25" w:rsidRPr="009A4919">
        <w:t>a</w:t>
      </w:r>
      <w:hyperlink r:id="rId9" w:history="1">
        <w:r w:rsidR="000C5E25" w:rsidRPr="009A4919">
          <w:t>symptot</w:t>
        </w:r>
      </w:hyperlink>
      <w:r w:rsidR="000C5E25" w:rsidRPr="009A4919">
        <w:t>ically</w:t>
      </w:r>
      <w:bookmarkEnd w:id="144"/>
      <w:bookmarkEnd w:id="145"/>
      <w:r w:rsidR="000C5E25">
        <w:t xml:space="preserve"> approach</w:t>
      </w:r>
      <w:r w:rsidR="00BB5F1E">
        <w:t>ed</w:t>
      </w:r>
      <w:r w:rsidR="000C5E25" w:rsidRPr="009A4919">
        <w:t xml:space="preserve"> zero </w:t>
      </w:r>
      <w:r w:rsidR="000C5E25">
        <w:t>over time (Fig</w:t>
      </w:r>
      <w:r w:rsidR="000C5E25" w:rsidRPr="009A4919">
        <w:t>.</w:t>
      </w:r>
      <w:r w:rsidR="000C5E25">
        <w:t xml:space="preserve"> </w:t>
      </w:r>
      <w:r w:rsidR="004E2F49">
        <w:t>1</w:t>
      </w:r>
      <w:r w:rsidR="000C5E25" w:rsidRPr="009A4919">
        <w:t xml:space="preserve">), </w:t>
      </w:r>
      <w:del w:id="146" w:author="Brian Stock" w:date="2020-08-31T16:11:00Z">
        <w:r w:rsidR="000C5E25" w:rsidRPr="009A4919" w:rsidDel="000337BF">
          <w:delText xml:space="preserve">so </w:delText>
        </w:r>
      </w:del>
      <w:del w:id="147" w:author="Brian Stock" w:date="2020-08-31T16:14:00Z">
        <w:r w:rsidR="000C5E25" w:rsidRPr="009A4919" w:rsidDel="000337BF">
          <w:delText xml:space="preserve">the </w:delText>
        </w:r>
      </w:del>
      <w:del w:id="148" w:author="Brian Stock" w:date="2020-08-31T16:11:00Z">
        <w:r w:rsidR="000C5E25" w:rsidDel="000337BF">
          <w:delText xml:space="preserve">direct </w:delText>
        </w:r>
      </w:del>
      <w:del w:id="149" w:author="Brian Stock" w:date="2020-08-31T16:14:00Z">
        <w:r w:rsidR="000C5E25" w:rsidDel="000337BF">
          <w:delText xml:space="preserve">influence of the survival smoother on SSB </w:delText>
        </w:r>
      </w:del>
      <w:ins w:id="150" w:author="Brian Stock" w:date="2020-08-31T16:14:00Z">
        <w:r w:rsidR="00B24EE3">
          <w:t xml:space="preserve">SSB </w:t>
        </w:r>
      </w:ins>
      <w:ins w:id="151" w:author="Brian Stock" w:date="2020-08-31T16:11:00Z">
        <w:r w:rsidR="000337BF">
          <w:t>in a g</w:t>
        </w:r>
      </w:ins>
      <w:ins w:id="152" w:author="Brian Stock" w:date="2020-08-31T16:12:00Z">
        <w:r w:rsidR="000337BF">
          <w:t xml:space="preserve">iven projection year </w:t>
        </w:r>
      </w:ins>
      <w:ins w:id="153" w:author="Brian Stock" w:date="2020-08-31T16:15:00Z">
        <w:r w:rsidR="00B24EE3">
          <w:t xml:space="preserve">is the result of </w:t>
        </w:r>
      </w:ins>
      <w:ins w:id="154" w:author="Brian Stock" w:date="2020-08-31T16:12:00Z">
        <w:r w:rsidR="000337BF" w:rsidRPr="00B24EE3">
          <w:rPr>
            <w:i/>
            <w:iCs/>
            <w:rPrChange w:id="155" w:author="Brian Stock" w:date="2020-08-31T16:16:00Z">
              <w:rPr/>
            </w:rPrChange>
          </w:rPr>
          <w:t xml:space="preserve">cumulative </w:t>
        </w:r>
      </w:ins>
      <w:ins w:id="156" w:author="Brian Stock" w:date="2020-08-31T16:16:00Z">
        <w:r w:rsidR="00B24EE3">
          <w:t xml:space="preserve">survival deviations, </w:t>
        </w:r>
      </w:ins>
      <w:ins w:id="157" w:author="Brian Stock" w:date="2020-08-31T16:12:00Z">
        <w:r w:rsidR="000337BF">
          <w:t xml:space="preserve">and </w:t>
        </w:r>
      </w:ins>
      <w:ins w:id="158" w:author="Brian Stock" w:date="2020-08-31T16:15:00Z">
        <w:r w:rsidR="00B24EE3" w:rsidRPr="009A4919">
          <w:t xml:space="preserve">the </w:t>
        </w:r>
        <w:r w:rsidR="00B24EE3">
          <w:t xml:space="preserve">influence of the survival smoother on SSB is </w:t>
        </w:r>
      </w:ins>
      <w:ins w:id="159" w:author="Brian Stock" w:date="2020-08-31T16:12:00Z">
        <w:r w:rsidR="000337BF">
          <w:t xml:space="preserve">not necessarily </w:t>
        </w:r>
      </w:ins>
      <w:del w:id="160" w:author="Brian Stock" w:date="2020-08-31T16:11:00Z">
        <w:r w:rsidR="000C5E25" w:rsidDel="000337BF">
          <w:delText>predictions</w:delText>
        </w:r>
      </w:del>
      <w:del w:id="161" w:author="Brian Stock" w:date="2020-08-31T16:12:00Z">
        <w:r w:rsidR="000C5E25" w:rsidRPr="009A4919" w:rsidDel="000337BF">
          <w:delText xml:space="preserve"> </w:delText>
        </w:r>
        <w:r w:rsidR="004E2F49" w:rsidDel="000337BF">
          <w:delText>be</w:delText>
        </w:r>
        <w:r w:rsidR="00BB5F1E" w:rsidDel="000337BF">
          <w:delText>came</w:delText>
        </w:r>
        <w:r w:rsidR="000C5E25" w:rsidDel="000337BF">
          <w:rPr>
            <w:noProof/>
          </w:rPr>
          <w:delText xml:space="preserve"> </w:delText>
        </w:r>
        <w:r w:rsidR="000C5E25" w:rsidRPr="006B291C" w:rsidDel="000337BF">
          <w:rPr>
            <w:noProof/>
          </w:rPr>
          <w:delText xml:space="preserve">increasingly </w:delText>
        </w:r>
      </w:del>
      <w:r w:rsidR="000C5E25" w:rsidRPr="006B291C">
        <w:rPr>
          <w:noProof/>
        </w:rPr>
        <w:t>weak</w:t>
      </w:r>
      <w:r w:rsidR="000C5E25">
        <w:rPr>
          <w:noProof/>
        </w:rPr>
        <w:t>er</w:t>
      </w:r>
      <w:r w:rsidR="000C5E25">
        <w:t xml:space="preserve"> over time</w:t>
      </w:r>
      <w:ins w:id="162" w:author="Brian Stock" w:date="2020-08-31T16:12:00Z">
        <w:r w:rsidR="000337BF">
          <w:t xml:space="preserve"> (Fig. 2</w:t>
        </w:r>
      </w:ins>
      <w:r w:rsidR="004E2F4A">
        <w:t>b</w:t>
      </w:r>
      <w:ins w:id="163" w:author="Brian Stock" w:date="2020-08-31T16:12:00Z">
        <w:r w:rsidR="000337BF">
          <w:t>)</w:t>
        </w:r>
      </w:ins>
      <w:r w:rsidR="000C5E25" w:rsidRPr="009A4919">
        <w:t>.</w:t>
      </w:r>
    </w:p>
    <w:p w14:paraId="07F846FC" w14:textId="7307D9BF" w:rsidR="00E0138F" w:rsidRPr="0049552C" w:rsidRDefault="00E0138F" w:rsidP="001829AC">
      <w:pPr>
        <w:pStyle w:val="Heading2"/>
      </w:pPr>
      <w:r>
        <w:t xml:space="preserve">3.2.  </w:t>
      </w:r>
      <w:r w:rsidR="0049552C">
        <w:t xml:space="preserve">Deviations in </w:t>
      </w:r>
      <w:r w:rsidR="00D11E41" w:rsidRPr="00D11E41">
        <w:rPr>
          <w:i/>
          <w:iCs/>
        </w:rPr>
        <w:t>M</w:t>
      </w:r>
      <w:r w:rsidR="0049552C">
        <w:t xml:space="preserve"> as random effects</w:t>
      </w:r>
    </w:p>
    <w:p w14:paraId="409BB502" w14:textId="5D827E07" w:rsidR="00537DAD" w:rsidRDefault="0049552C" w:rsidP="001E6F32">
      <w:pPr>
        <w:pStyle w:val="Chapterheading0"/>
        <w:jc w:val="left"/>
        <w:rPr>
          <w:lang w:eastAsia="zh-CN"/>
        </w:rPr>
      </w:pPr>
      <w:r>
        <w:rPr>
          <w:lang w:eastAsia="zh-CN"/>
        </w:rPr>
        <w:t xml:space="preserve">Including deviations in </w:t>
      </w:r>
      <w:r w:rsidRPr="0049552C">
        <w:rPr>
          <w:i/>
          <w:iCs/>
          <w:lang w:eastAsia="zh-CN"/>
        </w:rPr>
        <w:t>M</w:t>
      </w:r>
      <w:r>
        <w:rPr>
          <w:lang w:eastAsia="zh-CN"/>
        </w:rPr>
        <w:t>, instead of survival,</w:t>
      </w:r>
      <w:r w:rsidRPr="0049552C">
        <w:t xml:space="preserve"> </w:t>
      </w:r>
      <w:r>
        <w:t xml:space="preserve">also substantially improved model fit and retrospective pattern (Table </w:t>
      </w:r>
      <w:r w:rsidR="009F0299">
        <w:t>2</w:t>
      </w:r>
      <w:r>
        <w:t xml:space="preserve">). In contrast to treating numbers-at-age as random effects, including 1D autocorrelation by age or year led to worse fit and retrospective pattern than estimating independent </w:t>
      </w:r>
      <w:r w:rsidRPr="0049552C">
        <w:rPr>
          <w:i/>
          <w:iCs/>
        </w:rPr>
        <w:t>M</w:t>
      </w:r>
      <w:r>
        <w:t xml:space="preserve"> deviations. </w:t>
      </w:r>
      <w:r w:rsidR="00384EFB">
        <w:t>T</w:t>
      </w:r>
      <w:r>
        <w:t xml:space="preserve">he 2D AR(1) structure </w:t>
      </w:r>
      <w:r w:rsidR="00384EFB">
        <w:t xml:space="preserve">again </w:t>
      </w:r>
      <w:r>
        <w:t>had the best fit</w:t>
      </w:r>
      <w:r w:rsidR="00384EFB">
        <w:t xml:space="preserve"> </w:t>
      </w:r>
      <w:r w:rsidR="00063E67">
        <w:t>(M-</w:t>
      </w:r>
      <w:r w:rsidR="00384EFB">
        <w:t>4;</w:t>
      </w:r>
      <w:r w:rsidR="00063E67">
        <w:t xml:space="preserve"> Table </w:t>
      </w:r>
      <w:r w:rsidR="00384EFB">
        <w:t>2</w:t>
      </w:r>
      <w:r w:rsidR="00063E67">
        <w:t xml:space="preserve">). Compared to the models with independent </w:t>
      </w:r>
      <w:r w:rsidR="006919C1">
        <w:rPr>
          <w:i/>
          <w:iCs/>
        </w:rPr>
        <w:t>M</w:t>
      </w:r>
      <w:r w:rsidR="006919C1">
        <w:t xml:space="preserve"> </w:t>
      </w:r>
      <w:r w:rsidR="00063E67">
        <w:t>deviations, including the</w:t>
      </w:r>
      <w:del w:id="164" w:author="Haikun Xu" w:date="2020-08-07T15:03:00Z">
        <w:r w:rsidR="00063E67" w:rsidDel="004F6A20">
          <w:delText xml:space="preserve"> the</w:delText>
        </w:r>
      </w:del>
      <w:r w:rsidR="00063E67">
        <w:t xml:space="preserve"> 2D AR(1) structure reduced </w:t>
      </w:r>
      <w:r>
        <w:t xml:space="preserve">AIC by </w:t>
      </w:r>
      <w:r w:rsidR="00063E67">
        <w:t>5.9</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R</m:t>
                </m:r>
              </m:sub>
            </m:sSub>
          </m:e>
        </m:d>
      </m:oMath>
      <w:r>
        <w:t xml:space="preserve"> by 0.</w:t>
      </w:r>
      <w:r w:rsidR="00063E67">
        <w:t>05</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SSB</m:t>
                </m:r>
              </m:sub>
            </m:sSub>
          </m:e>
        </m:d>
      </m:oMath>
      <w:r>
        <w:t xml:space="preserve"> by 0.1</w:t>
      </w:r>
      <w:r w:rsidR="00063E67">
        <w:t>0</w:t>
      </w:r>
      <w:r>
        <w:t xml:space="preserve">,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m:t>
                </m:r>
              </m:sub>
            </m:sSub>
          </m:e>
        </m:d>
      </m:oMath>
      <w:r>
        <w:t xml:space="preserve"> by 0.</w:t>
      </w:r>
      <w:r w:rsidR="00063E67">
        <w:t>06</w:t>
      </w:r>
      <w:r w:rsidR="009926EB">
        <w:t xml:space="preserve"> </w:t>
      </w:r>
      <w:r>
        <w:t xml:space="preserve">(Table </w:t>
      </w:r>
      <w:r w:rsidR="00384EFB">
        <w:t>2</w:t>
      </w:r>
      <w:r>
        <w:t>).</w:t>
      </w:r>
      <w:r w:rsidR="00063E67">
        <w:t xml:space="preserve"> </w:t>
      </w:r>
      <w:r w:rsidR="009926EB">
        <w:t xml:space="preserve">The estimated 2D AR(1) </w:t>
      </w:r>
      <w:r w:rsidR="009926EB" w:rsidRPr="009926EB">
        <w:rPr>
          <w:i/>
          <w:iCs/>
        </w:rPr>
        <w:t>M</w:t>
      </w:r>
      <w:r w:rsidR="009926EB">
        <w:t xml:space="preserve"> deviations </w:t>
      </w:r>
      <w:ins w:id="165" w:author="Brian Stock" w:date="2020-08-31T16:56:00Z">
        <w:r w:rsidR="003B4170">
          <w:t>had higher variance and lower autocor</w:t>
        </w:r>
      </w:ins>
      <w:ins w:id="166" w:author="Brian Stock" w:date="2020-08-31T16:57:00Z">
        <w:r w:rsidR="003B4170">
          <w:t xml:space="preserve">relation </w:t>
        </w:r>
      </w:ins>
      <w:r w:rsidR="00384EFB">
        <w:t xml:space="preserve">in time </w:t>
      </w:r>
      <w:del w:id="167" w:author="Brian Stock" w:date="2020-08-31T16:57:00Z">
        <w:r w:rsidR="009926EB" w:rsidDel="003B4170">
          <w:delText xml:space="preserve">were smoothed less </w:delText>
        </w:r>
      </w:del>
      <w:r w:rsidR="009926EB">
        <w:t xml:space="preserve">than the 2D AR(1) survival deviations, </w:t>
      </w:r>
      <w:ins w:id="168" w:author="Brian Stock" w:date="2020-08-31T16:58:00Z">
        <w:r w:rsidR="003B4170">
          <w:t xml:space="preserve">and therefore appeared less smoothed </w:t>
        </w:r>
      </w:ins>
      <w:del w:id="169" w:author="Brian Stock" w:date="2020-08-31T16:58:00Z">
        <w:r w:rsidR="009926EB" w:rsidDel="003B4170">
          <w:delText xml:space="preserve">as evidenced by </w:delText>
        </w:r>
      </w:del>
      <w:moveFromRangeStart w:id="170" w:author="Brian Stock" w:date="2020-08-31T16:57:00Z" w:name="move49785480"/>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σ</m:t>
            </m:r>
          </m:e>
          <m:sub>
            <m:r>
              <w:rPr>
                <w:rFonts w:ascii="Cambria Math" w:hAnsi="Cambria Math"/>
              </w:rPr>
              <m:t>a</m:t>
            </m:r>
          </m:sub>
        </m:sSub>
      </m:oMath>
      <w:moveFrom w:id="171" w:author="Brian Stock" w:date="2020-08-31T16:57:00Z">
        <w:r w:rsidR="009926EB" w:rsidDel="003B4170">
          <w:t xml:space="preserve"> and </w:t>
        </w:r>
        <m:oMath>
          <m:sSub>
            <m:sSubPr>
              <m:ctrlPr>
                <w:rPr>
                  <w:rFonts w:ascii="Cambria Math" w:hAnsi="Cambria Math"/>
                  <w:i/>
                </w:rPr>
              </m:ctrlPr>
            </m:sSubPr>
            <m:e>
              <m:r>
                <w:rPr>
                  <w:rFonts w:ascii="Cambria Math" w:hAnsi="Cambria Math"/>
                </w:rPr>
                <m:t>φ</m:t>
              </m:r>
            </m:e>
            <m:sub>
              <m:r>
                <w:rPr>
                  <w:rFonts w:ascii="Cambria Math" w:hAnsi="Cambria Math"/>
                </w:rPr>
                <m:t>year</m:t>
              </m:r>
            </m:sub>
          </m:sSub>
          <m:r>
            <w:rPr>
              <w:rFonts w:ascii="Cambria Math" w:hAnsi="Cambria Math"/>
            </w:rPr>
            <m:t>&lt;</m:t>
          </m:r>
          <m:sSub>
            <m:sSubPr>
              <m:ctrlPr>
                <w:rPr>
                  <w:rFonts w:ascii="Cambria Math" w:hAnsi="Cambria Math"/>
                  <w:i/>
                </w:rPr>
              </m:ctrlPr>
            </m:sSubPr>
            <m:e>
              <m:r>
                <w:rPr>
                  <w:rFonts w:ascii="Cambria Math" w:hAnsi="Cambria Math"/>
                </w:rPr>
                <m:t>ρ</m:t>
              </m:r>
            </m:e>
            <m:sub>
              <m:r>
                <w:rPr>
                  <w:rFonts w:ascii="Cambria Math" w:hAnsi="Cambria Math"/>
                </w:rPr>
                <m:t>year</m:t>
              </m:r>
            </m:sub>
          </m:sSub>
        </m:oMath>
      </w:moveFrom>
      <w:moveFromRangeEnd w:id="170"/>
      <w:del w:id="172" w:author="Brian Stock" w:date="2020-08-31T16:58:00Z">
        <w:r w:rsidR="009926EB" w:rsidDel="003B4170">
          <w:delText xml:space="preserve"> </w:delText>
        </w:r>
      </w:del>
      <w:r w:rsidR="00384EFB">
        <w:t xml:space="preserve"> (</w:t>
      </w:r>
      <w:r w:rsidR="009926EB">
        <w:t>Fi</w:t>
      </w:r>
      <w:r w:rsidR="00466F92">
        <w:t>g</w:t>
      </w:r>
      <w:r w:rsidR="009926EB">
        <w:t>s</w:t>
      </w:r>
      <w:r w:rsidR="00466F92">
        <w:t>.</w:t>
      </w:r>
      <w:r w:rsidR="009926EB">
        <w:t xml:space="preserve"> 1</w:t>
      </w:r>
      <w:r w:rsidR="00466F92">
        <w:t xml:space="preserve"> and 3</w:t>
      </w:r>
      <w:r w:rsidR="009926EB">
        <w:t xml:space="preserve">, </w:t>
      </w:r>
      <w:moveToRangeStart w:id="173" w:author="Brian Stock" w:date="2020-08-31T16:57:00Z" w:name="move49785480"/>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σ</m:t>
            </m:r>
          </m:e>
          <m:sub>
            <m:r>
              <w:rPr>
                <w:rFonts w:ascii="Cambria Math" w:hAnsi="Cambria Math"/>
              </w:rPr>
              <m:t>a</m:t>
            </m:r>
          </m:sub>
        </m:sSub>
      </m:oMath>
      <w:moveTo w:id="174" w:author="Brian Stock" w:date="2020-08-31T16:57:00Z">
        <w:r w:rsidR="003B4170">
          <w:t xml:space="preserve"> and </w:t>
        </w:r>
        <m:oMath>
          <m:sSub>
            <m:sSubPr>
              <m:ctrlPr>
                <w:rPr>
                  <w:rFonts w:ascii="Cambria Math" w:hAnsi="Cambria Math"/>
                  <w:i/>
                </w:rPr>
              </m:ctrlPr>
            </m:sSubPr>
            <m:e>
              <m:r>
                <w:rPr>
                  <w:rFonts w:ascii="Cambria Math" w:hAnsi="Cambria Math"/>
                </w:rPr>
                <m:t>φ</m:t>
              </m:r>
            </m:e>
            <m:sub>
              <m:r>
                <w:rPr>
                  <w:rFonts w:ascii="Cambria Math" w:hAnsi="Cambria Math"/>
                </w:rPr>
                <m:t>year</m:t>
              </m:r>
            </m:sub>
          </m:sSub>
          <m:r>
            <w:rPr>
              <w:rFonts w:ascii="Cambria Math" w:hAnsi="Cambria Math"/>
            </w:rPr>
            <m:t>&lt;</m:t>
          </m:r>
          <m:sSub>
            <m:sSubPr>
              <m:ctrlPr>
                <w:rPr>
                  <w:rFonts w:ascii="Cambria Math" w:hAnsi="Cambria Math"/>
                  <w:i/>
                </w:rPr>
              </m:ctrlPr>
            </m:sSubPr>
            <m:e>
              <m:r>
                <w:rPr>
                  <w:rFonts w:ascii="Cambria Math" w:hAnsi="Cambria Math"/>
                </w:rPr>
                <m:t>ρ</m:t>
              </m:r>
            </m:e>
            <m:sub>
              <m:r>
                <w:rPr>
                  <w:rFonts w:ascii="Cambria Math" w:hAnsi="Cambria Math"/>
                </w:rPr>
                <m:t>year</m:t>
              </m:r>
            </m:sub>
          </m:sSub>
        </m:oMath>
      </w:moveTo>
      <w:moveToRangeEnd w:id="173"/>
      <w:ins w:id="175" w:author="Brian Stock" w:date="2020-08-31T16:57:00Z">
        <w:r w:rsidR="003B4170">
          <w:t xml:space="preserve"> in </w:t>
        </w:r>
      </w:ins>
      <w:r w:rsidR="009926EB">
        <w:t xml:space="preserve">Tables </w:t>
      </w:r>
      <w:r w:rsidR="00384EFB">
        <w:t>1-2</w:t>
      </w:r>
      <w:r w:rsidR="009926EB">
        <w:t>).</w:t>
      </w:r>
      <w:r w:rsidR="00762789">
        <w:t xml:space="preserve"> </w:t>
      </w:r>
      <w:r w:rsidR="00384EFB">
        <w:t>T</w:t>
      </w:r>
      <w:r w:rsidR="00762789">
        <w:t xml:space="preserve">he effect of adding the 2D AR(1) structure on estimates of </w:t>
      </w:r>
      <w:r w:rsidR="006919C1" w:rsidRPr="006919C1">
        <w:rPr>
          <w:i/>
          <w:iCs/>
        </w:rPr>
        <w:t>F</w:t>
      </w:r>
      <w:r w:rsidR="006919C1">
        <w:t xml:space="preserve"> </w:t>
      </w:r>
      <w:r w:rsidR="00762789">
        <w:t xml:space="preserve">and SSB was similar as for the NAA models: </w:t>
      </w:r>
      <w:r w:rsidR="00384EFB">
        <w:t xml:space="preserve">10% </w:t>
      </w:r>
      <w:r w:rsidR="00762789">
        <w:t xml:space="preserve">lower </w:t>
      </w:r>
      <w:r w:rsidR="006919C1" w:rsidRPr="006919C1">
        <w:rPr>
          <w:i/>
          <w:iCs/>
        </w:rPr>
        <w:t>F</w:t>
      </w:r>
      <w:r w:rsidR="00762789">
        <w:t xml:space="preserve"> and </w:t>
      </w:r>
      <w:r w:rsidR="00384EFB">
        <w:t xml:space="preserve">7% </w:t>
      </w:r>
      <w:r w:rsidR="00762789">
        <w:t xml:space="preserve">higher SSB </w:t>
      </w:r>
      <w:r w:rsidR="00D401DC">
        <w:t xml:space="preserve">during assessment years, similar terminal year status, and then </w:t>
      </w:r>
      <w:r w:rsidR="00384EFB">
        <w:t xml:space="preserve">22% </w:t>
      </w:r>
      <w:r w:rsidR="00D401DC">
        <w:t xml:space="preserve">lower SSB in short-term projections </w:t>
      </w:r>
      <w:r w:rsidR="00762789">
        <w:t>(Fig. 2).</w:t>
      </w:r>
      <w:r w:rsidR="00D401DC">
        <w:t xml:space="preserve"> </w:t>
      </w:r>
      <w:r w:rsidR="00FC6562" w:rsidRPr="00FC6562">
        <w:rPr>
          <w:i/>
          <w:iCs/>
        </w:rPr>
        <w:t>M</w:t>
      </w:r>
      <w:r w:rsidR="00FC6562">
        <w:t xml:space="preserve"> deviations for younger ages in models with 2D AR(1) autocorrelation were positive in the terminal year (Fig. 3)</w:t>
      </w:r>
      <w:r w:rsidR="00384EFB">
        <w:t xml:space="preserve">. This </w:t>
      </w:r>
      <w:r w:rsidR="00BB5F1E">
        <w:t>wa</w:t>
      </w:r>
      <w:r w:rsidR="00FC6562">
        <w:t>s consistent with the NAA 2D AR(1) models estimating negative survival in this period (Fig. 1)</w:t>
      </w:r>
      <w:r w:rsidR="00384EFB">
        <w:t xml:space="preserve">, </w:t>
      </w:r>
      <w:r w:rsidR="00FC6562">
        <w:t>and explain</w:t>
      </w:r>
      <w:r w:rsidR="00BB5F1E">
        <w:t>ed</w:t>
      </w:r>
      <w:r w:rsidR="00FC6562">
        <w:t xml:space="preserve"> why adding 2D AR(1) autocorrelation </w:t>
      </w:r>
      <w:ins w:id="176" w:author="Brian Stock" w:date="2020-08-31T18:17:00Z">
        <w:r w:rsidR="0082218A">
          <w:t>on</w:t>
        </w:r>
      </w:ins>
      <w:ins w:id="177" w:author="Brian Stock" w:date="2020-08-31T18:16:00Z">
        <w:r w:rsidR="0082218A">
          <w:t xml:space="preserve"> </w:t>
        </w:r>
        <w:r w:rsidR="0082218A" w:rsidRPr="0082218A">
          <w:rPr>
            <w:i/>
            <w:iCs/>
            <w:rPrChange w:id="178" w:author="Brian Stock" w:date="2020-08-31T18:16:00Z">
              <w:rPr/>
            </w:rPrChange>
          </w:rPr>
          <w:t>M</w:t>
        </w:r>
        <w:r w:rsidR="0082218A">
          <w:t xml:space="preserve"> deviations </w:t>
        </w:r>
      </w:ins>
      <w:r w:rsidR="00FC6562">
        <w:t>led to lower SSB in short-term projections (Fig. 2).</w:t>
      </w:r>
    </w:p>
    <w:p w14:paraId="4B8E8FA0" w14:textId="2C7B795D" w:rsidR="00D11E41" w:rsidRPr="009A4919" w:rsidRDefault="00D11E41" w:rsidP="00D11E41">
      <w:pPr>
        <w:pStyle w:val="Heading2"/>
      </w:pPr>
      <w:r>
        <w:t xml:space="preserve">3.3.  Estimating deviations in both survival and </w:t>
      </w:r>
      <w:r w:rsidRPr="00D11E41">
        <w:rPr>
          <w:i/>
          <w:iCs/>
        </w:rPr>
        <w:t>M</w:t>
      </w:r>
    </w:p>
    <w:p w14:paraId="695C39F8" w14:textId="5E194887" w:rsidR="00D11E41" w:rsidRDefault="008239B8" w:rsidP="00D401DC">
      <w:pPr>
        <w:pStyle w:val="Chapterheading0"/>
        <w:jc w:val="left"/>
        <w:rPr>
          <w:lang w:eastAsia="zh-CN"/>
        </w:rPr>
      </w:pPr>
      <w:r>
        <w:rPr>
          <w:lang w:eastAsia="zh-CN"/>
        </w:rPr>
        <w:t xml:space="preserve">The model </w:t>
      </w:r>
      <w:r w:rsidR="00D401DC">
        <w:rPr>
          <w:lang w:eastAsia="zh-CN"/>
        </w:rPr>
        <w:t xml:space="preserve">that attempted to estimate deviations in both survival and </w:t>
      </w:r>
      <w:r w:rsidR="00D401DC" w:rsidRPr="0033309B">
        <w:rPr>
          <w:i/>
          <w:iCs/>
          <w:lang w:eastAsia="zh-CN"/>
        </w:rPr>
        <w:t>M</w:t>
      </w:r>
      <w:r w:rsidR="00D401DC">
        <w:rPr>
          <w:lang w:eastAsia="zh-CN"/>
        </w:rPr>
        <w:t xml:space="preserve"> with 2D AR(1) autocorrelation failed to converge. However, adding independent </w:t>
      </w:r>
      <w:r w:rsidR="00D401DC" w:rsidRPr="0033309B">
        <w:rPr>
          <w:i/>
          <w:iCs/>
          <w:lang w:eastAsia="zh-CN"/>
        </w:rPr>
        <w:t>M</w:t>
      </w:r>
      <w:r w:rsidR="00D401DC">
        <w:rPr>
          <w:lang w:eastAsia="zh-CN"/>
        </w:rPr>
        <w:t xml:space="preserve"> deviations to NAA-</w:t>
      </w:r>
      <w:r>
        <w:rPr>
          <w:lang w:eastAsia="zh-CN"/>
        </w:rPr>
        <w:t>5</w:t>
      </w:r>
      <w:r w:rsidR="00D401DC">
        <w:rPr>
          <w:lang w:eastAsia="zh-CN"/>
        </w:rPr>
        <w:t xml:space="preserve"> (2D AR(1) on survival) and adding independent survival deviations to M-</w:t>
      </w:r>
      <w:r>
        <w:rPr>
          <w:lang w:eastAsia="zh-CN"/>
        </w:rPr>
        <w:t xml:space="preserve">4 </w:t>
      </w:r>
      <w:r w:rsidR="00D401DC">
        <w:rPr>
          <w:lang w:eastAsia="zh-CN"/>
        </w:rPr>
        <w:t xml:space="preserve">(2D AR(1) on </w:t>
      </w:r>
      <w:r w:rsidR="00D401DC" w:rsidRPr="0033309B">
        <w:rPr>
          <w:i/>
          <w:iCs/>
          <w:lang w:eastAsia="zh-CN"/>
        </w:rPr>
        <w:t>M</w:t>
      </w:r>
      <w:r w:rsidR="00D401DC">
        <w:rPr>
          <w:lang w:eastAsia="zh-CN"/>
        </w:rPr>
        <w:t>)</w:t>
      </w:r>
      <w:r w:rsidR="0033309B">
        <w:rPr>
          <w:lang w:eastAsia="zh-CN"/>
        </w:rPr>
        <w:t xml:space="preserve"> substantially improved model fit (lower AIC by 25.9</w:t>
      </w:r>
      <w:r>
        <w:rPr>
          <w:lang w:eastAsia="zh-CN"/>
        </w:rPr>
        <w:t xml:space="preserve"> and </w:t>
      </w:r>
      <w:r w:rsidR="0033309B">
        <w:rPr>
          <w:lang w:eastAsia="zh-CN"/>
        </w:rPr>
        <w:t xml:space="preserve">9.5, respectively; Tables </w:t>
      </w:r>
      <w:r>
        <w:rPr>
          <w:lang w:eastAsia="zh-CN"/>
        </w:rPr>
        <w:t>1-3</w:t>
      </w:r>
      <w:r w:rsidR="0033309B">
        <w:rPr>
          <w:lang w:eastAsia="zh-CN"/>
        </w:rPr>
        <w:t xml:space="preserve">). Differences in Mohn’s </w:t>
      </w:r>
      <m:oMath>
        <m:r>
          <w:rPr>
            <w:rFonts w:ascii="Cambria Math" w:hAnsi="Cambria Math"/>
            <w:lang w:eastAsia="zh-CN"/>
          </w:rPr>
          <m:t>ρ</m:t>
        </m:r>
      </m:oMath>
      <w:r w:rsidR="0033309B">
        <w:rPr>
          <w:lang w:eastAsia="zh-CN"/>
        </w:rPr>
        <w:t xml:space="preserve"> between these models were not large or consistent. </w:t>
      </w:r>
      <w:r w:rsidR="006E69F6">
        <w:rPr>
          <w:lang w:eastAsia="zh-CN"/>
        </w:rPr>
        <w:t xml:space="preserve">In the model with lowest Mohn’s </w:t>
      </w:r>
      <m:oMath>
        <m:r>
          <w:rPr>
            <w:rFonts w:ascii="Cambria Math" w:hAnsi="Cambria Math"/>
            <w:lang w:eastAsia="zh-CN"/>
          </w:rPr>
          <m:t>ρ</m:t>
        </m:r>
      </m:oMath>
      <w:r w:rsidR="006E69F6">
        <w:t xml:space="preserve">, deviations in both survival and </w:t>
      </w:r>
      <w:r w:rsidR="006919C1">
        <w:rPr>
          <w:i/>
          <w:iCs/>
        </w:rPr>
        <w:t>M</w:t>
      </w:r>
      <w:r w:rsidR="006E69F6">
        <w:t xml:space="preserve"> reinforced each other—positive survival deviations were estimated for the same years and ages as negative </w:t>
      </w:r>
      <w:r w:rsidR="006919C1">
        <w:rPr>
          <w:i/>
          <w:iCs/>
        </w:rPr>
        <w:t>M</w:t>
      </w:r>
      <w:r w:rsidR="006919C1">
        <w:t xml:space="preserve"> </w:t>
      </w:r>
      <w:r w:rsidR="006E69F6">
        <w:t xml:space="preserve">deviations </w:t>
      </w:r>
      <w:r w:rsidR="0033309B">
        <w:rPr>
          <w:lang w:eastAsia="zh-CN"/>
        </w:rPr>
        <w:t>(</w:t>
      </w:r>
      <w:r w:rsidR="006E69F6">
        <w:rPr>
          <w:lang w:eastAsia="zh-CN"/>
        </w:rPr>
        <w:t xml:space="preserve">e.g. ages 1-3 during the late 1970s-1980s in </w:t>
      </w:r>
      <w:r w:rsidR="0033309B">
        <w:rPr>
          <w:lang w:eastAsia="zh-CN"/>
        </w:rPr>
        <w:t>Fig. 4).</w:t>
      </w:r>
      <w:r w:rsidR="006E69F6">
        <w:rPr>
          <w:lang w:eastAsia="zh-CN"/>
        </w:rPr>
        <w:t xml:space="preserve"> Thus, the magnitude of the deviations reduced from </w:t>
      </w:r>
      <w:r w:rsidR="006E69F6">
        <w:rPr>
          <w:lang w:eastAsia="zh-CN"/>
        </w:rPr>
        <w:lastRenderedPageBreak/>
        <w:t xml:space="preserve">approximately -2 to 2, as when only survival or </w:t>
      </w:r>
      <w:r w:rsidR="006E69F6" w:rsidRPr="006E69F6">
        <w:rPr>
          <w:i/>
          <w:iCs/>
          <w:lang w:eastAsia="zh-CN"/>
        </w:rPr>
        <w:t>M</w:t>
      </w:r>
      <w:r w:rsidR="006E69F6">
        <w:rPr>
          <w:lang w:eastAsia="zh-CN"/>
        </w:rPr>
        <w:t xml:space="preserve"> deviations were estimated (Figs. 1 and 3), to the range -1 to 1 (Fig. 4). </w:t>
      </w:r>
      <w:r w:rsidR="004C2A77">
        <w:rPr>
          <w:lang w:eastAsia="zh-CN"/>
        </w:rPr>
        <w:t xml:space="preserve">Adding independent deviations in survival to the model with 2D AR(1) deviations in </w:t>
      </w:r>
      <w:r w:rsidR="004C2A77" w:rsidRPr="004C2A77">
        <w:rPr>
          <w:i/>
          <w:iCs/>
          <w:lang w:eastAsia="zh-CN"/>
        </w:rPr>
        <w:t>M</w:t>
      </w:r>
      <w:r w:rsidR="004C2A77">
        <w:rPr>
          <w:lang w:eastAsia="zh-CN"/>
        </w:rPr>
        <w:t xml:space="preserve"> resulted in higher </w:t>
      </w:r>
      <m:oMath>
        <m:sSub>
          <m:sSubPr>
            <m:ctrlPr>
              <w:rPr>
                <w:rFonts w:ascii="Cambria Math" w:hAnsi="Cambria Math"/>
                <w:i/>
                <w:lang w:eastAsia="zh-CN"/>
              </w:rPr>
            </m:ctrlPr>
          </m:sSubPr>
          <m:e>
            <m:r>
              <w:rPr>
                <w:rFonts w:ascii="Cambria Math" w:hAnsi="Cambria Math"/>
                <w:lang w:eastAsia="zh-CN"/>
              </w:rPr>
              <m:t>φ</m:t>
            </m:r>
          </m:e>
          <m:sub>
            <m:r>
              <w:rPr>
                <w:rFonts w:ascii="Cambria Math" w:hAnsi="Cambria Math"/>
                <w:lang w:eastAsia="zh-CN"/>
              </w:rPr>
              <m:t>year</m:t>
            </m:r>
          </m:sub>
        </m:sSub>
      </m:oMath>
      <w:r w:rsidR="00682973">
        <w:rPr>
          <w:lang w:eastAsia="zh-CN"/>
        </w:rPr>
        <w:t xml:space="preserve"> (increase from 0.47 to 0.76)</w:t>
      </w:r>
      <w:r w:rsidR="004C2A77">
        <w:rPr>
          <w:lang w:eastAsia="zh-CN"/>
        </w:rPr>
        <w:t xml:space="preserve">, which propagated the elevated </w:t>
      </w:r>
      <w:r w:rsidR="004C2A77" w:rsidRPr="004C2A77">
        <w:rPr>
          <w:i/>
          <w:iCs/>
          <w:lang w:eastAsia="zh-CN"/>
        </w:rPr>
        <w:t>M</w:t>
      </w:r>
      <w:r w:rsidR="004C2A77">
        <w:rPr>
          <w:lang w:eastAsia="zh-CN"/>
        </w:rPr>
        <w:t xml:space="preserve"> in the terminal year </w:t>
      </w:r>
      <w:r w:rsidR="00682973">
        <w:rPr>
          <w:lang w:eastAsia="zh-CN"/>
        </w:rPr>
        <w:t xml:space="preserve">stronger and </w:t>
      </w:r>
      <w:r w:rsidR="004C2A77">
        <w:rPr>
          <w:lang w:eastAsia="zh-CN"/>
        </w:rPr>
        <w:t>further into the projection years (M-</w:t>
      </w:r>
      <w:r w:rsidR="002268DE">
        <w:rPr>
          <w:lang w:eastAsia="zh-CN"/>
        </w:rPr>
        <w:t>4</w:t>
      </w:r>
      <w:r w:rsidR="004C2A77">
        <w:rPr>
          <w:lang w:eastAsia="zh-CN"/>
        </w:rPr>
        <w:t xml:space="preserve"> in Fig. 3; top panel in Fig. 4). The result was</w:t>
      </w:r>
      <w:r w:rsidR="00682973">
        <w:rPr>
          <w:lang w:eastAsia="zh-CN"/>
        </w:rPr>
        <w:t xml:space="preserve"> a more pronounced dec</w:t>
      </w:r>
      <w:ins w:id="179" w:author="Brian Stock" w:date="2020-08-31T18:22:00Z">
        <w:r w:rsidR="0082218A">
          <w:rPr>
            <w:lang w:eastAsia="zh-CN"/>
          </w:rPr>
          <w:t>rease</w:t>
        </w:r>
      </w:ins>
      <w:del w:id="180" w:author="Brian Stock" w:date="2020-08-31T18:22:00Z">
        <w:r w:rsidR="00682973" w:rsidDel="0082218A">
          <w:rPr>
            <w:lang w:eastAsia="zh-CN"/>
          </w:rPr>
          <w:delText>line</w:delText>
        </w:r>
      </w:del>
      <w:r w:rsidR="00682973">
        <w:rPr>
          <w:lang w:eastAsia="zh-CN"/>
        </w:rPr>
        <w:t xml:space="preserve"> in projected SSB (Fig. </w:t>
      </w:r>
      <w:r w:rsidR="002268DE">
        <w:rPr>
          <w:lang w:eastAsia="zh-CN"/>
        </w:rPr>
        <w:t>2d</w:t>
      </w:r>
      <w:r w:rsidR="00682973">
        <w:rPr>
          <w:lang w:eastAsia="zh-CN"/>
        </w:rPr>
        <w:t>).</w:t>
      </w:r>
    </w:p>
    <w:p w14:paraId="05ECB751" w14:textId="32BF62CD" w:rsidR="00500450" w:rsidRPr="00500450" w:rsidRDefault="00BC621B" w:rsidP="001829AC">
      <w:pPr>
        <w:pStyle w:val="Heading2"/>
      </w:pPr>
      <w:r>
        <w:t xml:space="preserve">3.4.  </w:t>
      </w:r>
      <w:r w:rsidR="00D11E41">
        <w:t>Incorporating the CPI-recruitment effect</w:t>
      </w:r>
    </w:p>
    <w:p w14:paraId="65415220" w14:textId="3EAE65E8" w:rsidR="000C6169" w:rsidRDefault="002767EC" w:rsidP="001E6F32">
      <w:pPr>
        <w:pStyle w:val="Chapterheading0"/>
        <w:jc w:val="left"/>
      </w:pPr>
      <w:r w:rsidRPr="0025627F">
        <w:t>Fin</w:t>
      </w:r>
      <w:r w:rsidR="0077660D" w:rsidRPr="0025627F">
        <w:t xml:space="preserve">ally, </w:t>
      </w:r>
      <w:r w:rsidR="000274BD">
        <w:t xml:space="preserve">we </w:t>
      </w:r>
      <w:r w:rsidR="00182599">
        <w:t>investigated the effect of</w:t>
      </w:r>
      <w:r w:rsidR="008A3E19">
        <w:t xml:space="preserve"> </w:t>
      </w:r>
      <w:r w:rsidR="00182599">
        <w:t xml:space="preserve">additionally </w:t>
      </w:r>
      <w:r w:rsidR="0025627F">
        <w:rPr>
          <w:rFonts w:hint="eastAsia"/>
        </w:rPr>
        <w:t>incorporating</w:t>
      </w:r>
      <w:r w:rsidR="0025627F">
        <w:t xml:space="preserve"> an environmental covariate</w:t>
      </w:r>
      <w:r w:rsidR="00182599">
        <w:t>, the CPI,</w:t>
      </w:r>
      <w:r w:rsidR="0025627F">
        <w:t xml:space="preserve"> into the stock-recruit function</w:t>
      </w:r>
      <w:r w:rsidR="00182599">
        <w:t xml:space="preserve"> for the NAA-M models</w:t>
      </w:r>
      <w:del w:id="181" w:author="Haikun Xu" w:date="2020-08-07T15:13:00Z">
        <w:r w:rsidR="00182599" w:rsidDel="00AC6639">
          <w:delText xml:space="preserve"> which converged</w:delText>
        </w:r>
      </w:del>
      <w:r w:rsidR="00182599">
        <w:t xml:space="preserve"> (Table</w:t>
      </w:r>
      <w:r w:rsidR="00A24113">
        <w:t xml:space="preserve"> 4</w:t>
      </w:r>
      <w:r w:rsidR="00182599">
        <w:t>).</w:t>
      </w:r>
      <w:r w:rsidR="00DD5593" w:rsidRPr="0025627F">
        <w:t xml:space="preserve"> </w:t>
      </w:r>
      <w:r w:rsidR="00561F49">
        <w:t xml:space="preserve">Across models with different random effects on survival and </w:t>
      </w:r>
      <w:r w:rsidR="00561F49" w:rsidRPr="003A2643">
        <w:rPr>
          <w:i/>
          <w:iCs/>
        </w:rPr>
        <w:t>M</w:t>
      </w:r>
      <w:r w:rsidR="00561F49">
        <w:t>, including a CPI effect on recruitment reduced Mohn’s</w:t>
      </w:r>
      <w:r w:rsidR="00561F49" w:rsidRPr="00A53D54">
        <w:t xml:space="preserve"> </w:t>
      </w:r>
      <m:oMath>
        <m:sSub>
          <m:sSubPr>
            <m:ctrlPr>
              <w:rPr>
                <w:rFonts w:ascii="Cambria Math" w:hAnsi="Cambria Math"/>
                <w:i/>
              </w:rPr>
            </m:ctrlPr>
          </m:sSubPr>
          <m:e>
            <m:r>
              <w:rPr>
                <w:rFonts w:ascii="Cambria Math" w:hAnsi="Cambria Math"/>
              </w:rPr>
              <m:t>ρ</m:t>
            </m:r>
          </m:e>
          <m:sub>
            <m:r>
              <w:rPr>
                <w:rFonts w:ascii="Cambria Math" w:hAnsi="Cambria Math"/>
              </w:rPr>
              <m:t>R</m:t>
            </m:r>
          </m:sub>
        </m:sSub>
      </m:oMath>
      <w:r w:rsidR="00561F49">
        <w:t xml:space="preserve"> by about 0.1 on average and did not have much influence on </w:t>
      </w:r>
      <m:oMath>
        <m:sSub>
          <m:sSubPr>
            <m:ctrlPr>
              <w:rPr>
                <w:rFonts w:ascii="Cambria Math" w:hAnsi="Cambria Math"/>
                <w:i/>
              </w:rPr>
            </m:ctrlPr>
          </m:sSubPr>
          <m:e>
            <m:r>
              <w:rPr>
                <w:rFonts w:ascii="Cambria Math" w:hAnsi="Cambria Math"/>
              </w:rPr>
              <m:t>ρ</m:t>
            </m:r>
          </m:e>
          <m:sub>
            <m:r>
              <w:rPr>
                <w:rFonts w:ascii="Cambria Math" w:hAnsi="Cambria Math"/>
              </w:rPr>
              <m:t>SSB</m:t>
            </m:r>
          </m:sub>
        </m:sSub>
      </m:oMath>
      <w:r w:rsidR="00561F49">
        <w:t xml:space="preserve"> or </w:t>
      </w: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561F49">
        <w:t xml:space="preserve"> (Fig. 5). NAA-M-CPI</w:t>
      </w:r>
      <w:r w:rsidR="00A24113">
        <w:t xml:space="preserve">-2 had the </w:t>
      </w:r>
      <w:r w:rsidR="00561F49">
        <w:t xml:space="preserve">lowest </w:t>
      </w:r>
      <w:r w:rsidR="00561F49">
        <w:rPr>
          <w:lang w:eastAsia="zh-CN"/>
        </w:rPr>
        <w:t xml:space="preserve">Mohn’s </w:t>
      </w:r>
      <m:oMath>
        <m:r>
          <w:rPr>
            <w:rFonts w:ascii="Cambria Math" w:hAnsi="Cambria Math"/>
            <w:lang w:eastAsia="zh-CN"/>
          </w:rPr>
          <m:t>ρ</m:t>
        </m:r>
      </m:oMath>
      <w:r w:rsidR="00561F49">
        <w:t xml:space="preserve"> of all models considered (</w:t>
      </w:r>
      <w:r w:rsidR="00A24113">
        <w:t xml:space="preserve">Table 5, </w:t>
      </w:r>
      <w:r w:rsidR="00561F49">
        <w:t xml:space="preserve">Fig. 6). </w:t>
      </w:r>
      <w:r w:rsidR="00277083">
        <w:t>I</w:t>
      </w:r>
      <w:r w:rsidR="00DD5593" w:rsidRPr="0025627F">
        <w:t>n</w:t>
      </w:r>
      <w:r w:rsidR="00561F49">
        <w:t>cluding</w:t>
      </w:r>
      <w:r w:rsidR="00C83950">
        <w:t xml:space="preserve"> the</w:t>
      </w:r>
      <w:r w:rsidRPr="0025627F">
        <w:t xml:space="preserve"> </w:t>
      </w:r>
      <w:r w:rsidR="00561F49">
        <w:t>CPI-recruitment</w:t>
      </w:r>
      <w:r w:rsidRPr="0025627F">
        <w:t xml:space="preserve"> </w:t>
      </w:r>
      <w:r w:rsidR="00561F49">
        <w:t xml:space="preserve">effect did not have much impact on the </w:t>
      </w:r>
      <w:r w:rsidR="00B416EA">
        <w:t xml:space="preserve">estimates of </w:t>
      </w:r>
      <w:r w:rsidR="000274BD">
        <w:t xml:space="preserve">SSB and </w:t>
      </w:r>
      <w:r w:rsidR="006919C1" w:rsidRPr="006919C1">
        <w:rPr>
          <w:i/>
          <w:iCs/>
        </w:rPr>
        <w:t>F</w:t>
      </w:r>
      <w:r w:rsidR="00F1264C">
        <w:t xml:space="preserve">, given that deviations in survival and </w:t>
      </w:r>
      <w:r w:rsidR="006919C1">
        <w:rPr>
          <w:i/>
          <w:iCs/>
        </w:rPr>
        <w:t>M</w:t>
      </w:r>
      <w:r w:rsidR="00F1264C">
        <w:t xml:space="preserve"> </w:t>
      </w:r>
      <w:ins w:id="182" w:author="Brian Stock" w:date="2020-08-31T18:39:00Z">
        <w:r w:rsidR="009E777E">
          <w:t xml:space="preserve">for all ages </w:t>
        </w:r>
      </w:ins>
      <w:r w:rsidR="00F1264C">
        <w:t>were already included (</w:t>
      </w:r>
      <w:r w:rsidR="00A24113">
        <w:t xml:space="preserve">Table 5, </w:t>
      </w:r>
      <w:r w:rsidR="00F1264C">
        <w:t>Fig. 7).</w:t>
      </w:r>
    </w:p>
    <w:p w14:paraId="37BA3DB9" w14:textId="77777777" w:rsidR="0019695A" w:rsidRPr="009A4919" w:rsidRDefault="002767EC" w:rsidP="001829AC">
      <w:pPr>
        <w:pStyle w:val="Heading1"/>
        <w:numPr>
          <w:ilvl w:val="0"/>
          <w:numId w:val="15"/>
        </w:numPr>
      </w:pPr>
      <w:bookmarkStart w:id="183" w:name="_Toc465598053"/>
      <w:r w:rsidRPr="004074B0">
        <w:t>Discussion</w:t>
      </w:r>
      <w:bookmarkEnd w:id="183"/>
    </w:p>
    <w:p w14:paraId="2E295D35" w14:textId="3C9F4277" w:rsidR="00F575A4" w:rsidRDefault="0088167E" w:rsidP="001E6F32">
      <w:pPr>
        <w:pStyle w:val="Chapterheading0"/>
        <w:jc w:val="left"/>
      </w:pPr>
      <w:r>
        <w:t>Using a state-space</w:t>
      </w:r>
      <w:r w:rsidR="00647823">
        <w:t>,</w:t>
      </w:r>
      <w:r>
        <w:t xml:space="preserve"> </w:t>
      </w:r>
      <w:r w:rsidR="001D6209">
        <w:t xml:space="preserve">age-structured assessment </w:t>
      </w:r>
      <w:r>
        <w:t xml:space="preserve">model developed for SNEMA yellowtail flounder, we showed </w:t>
      </w:r>
      <w:r w:rsidR="006C6D17" w:rsidRPr="00097DD1">
        <w:t xml:space="preserve">that implementing </w:t>
      </w:r>
      <w:r w:rsidR="006919C1">
        <w:t>a</w:t>
      </w:r>
      <w:r w:rsidR="006C6D17" w:rsidRPr="00097DD1">
        <w:t xml:space="preserve"> 2D AR</w:t>
      </w:r>
      <w:r w:rsidR="006C6D17" w:rsidRPr="00097DD1">
        <w:rPr>
          <w:lang w:eastAsia="zh-CN"/>
        </w:rPr>
        <w:t>(1)</w:t>
      </w:r>
      <w:r w:rsidR="006C6D17" w:rsidRPr="00097DD1">
        <w:t xml:space="preserve"> </w:t>
      </w:r>
      <w:r w:rsidR="00602AA3">
        <w:rPr>
          <w:lang w:eastAsia="zh-CN"/>
        </w:rPr>
        <w:t xml:space="preserve">smoother </w:t>
      </w:r>
      <w:r w:rsidR="006919C1">
        <w:rPr>
          <w:lang w:eastAsia="zh-CN"/>
        </w:rPr>
        <w:t xml:space="preserve">on survival or </w:t>
      </w:r>
      <w:r w:rsidR="006919C1">
        <w:rPr>
          <w:i/>
          <w:iCs/>
        </w:rPr>
        <w:t>M</w:t>
      </w:r>
      <w:r w:rsidR="006919C1">
        <w:rPr>
          <w:lang w:eastAsia="zh-CN"/>
        </w:rPr>
        <w:t xml:space="preserve"> </w:t>
      </w:r>
      <w:r>
        <w:rPr>
          <w:lang w:eastAsia="zh-CN"/>
        </w:rPr>
        <w:t>co</w:t>
      </w:r>
      <w:r w:rsidR="006C6D17" w:rsidRPr="00097DD1">
        <w:t xml:space="preserve">nsiderably </w:t>
      </w:r>
      <w:r w:rsidR="00044BA9" w:rsidRPr="00097DD1">
        <w:t>improved model f</w:t>
      </w:r>
      <w:r w:rsidR="006C6D17" w:rsidRPr="00097DD1">
        <w:t xml:space="preserve">it </w:t>
      </w:r>
      <w:r w:rsidR="00602AA3">
        <w:t>and</w:t>
      </w:r>
      <w:r w:rsidR="00605AAE">
        <w:t xml:space="preserve"> </w:t>
      </w:r>
      <w:r w:rsidR="006C6D17" w:rsidRPr="00097DD1">
        <w:t xml:space="preserve">reduced </w:t>
      </w:r>
      <w:r w:rsidR="00900CA9">
        <w:t xml:space="preserve">the </w:t>
      </w:r>
      <w:r w:rsidR="006C6D17" w:rsidRPr="00097DD1">
        <w:t xml:space="preserve">retrospective </w:t>
      </w:r>
      <w:r w:rsidR="00647823">
        <w:t>patterns for</w:t>
      </w:r>
      <w:r w:rsidR="006C6D17" w:rsidRPr="00097DD1">
        <w:t xml:space="preserve"> SSB</w:t>
      </w:r>
      <w:r w:rsidR="006919C1">
        <w:t xml:space="preserve">, </w:t>
      </w:r>
      <w:r w:rsidR="006919C1" w:rsidRPr="006919C1">
        <w:rPr>
          <w:i/>
          <w:iCs/>
        </w:rPr>
        <w:t>F</w:t>
      </w:r>
      <w:r w:rsidR="006919C1">
        <w:t>, and recruitment</w:t>
      </w:r>
      <w:r w:rsidR="00097DD1">
        <w:t xml:space="preserve">. </w:t>
      </w:r>
      <w:r w:rsidR="00632E04">
        <w:t>Different</w:t>
      </w:r>
      <w:r w:rsidR="009F3A14">
        <w:t xml:space="preserve"> f</w:t>
      </w:r>
      <w:r w:rsidR="00865591">
        <w:t xml:space="preserve">rom </w:t>
      </w:r>
      <w:r w:rsidR="009F3A14">
        <w:t>p</w:t>
      </w:r>
      <w:r w:rsidR="00097DD1">
        <w:t xml:space="preserve">revious </w:t>
      </w:r>
      <w:r w:rsidR="00632E04">
        <w:t>assessments in th</w:t>
      </w:r>
      <w:r w:rsidR="006E1844">
        <w:t xml:space="preserve">e </w:t>
      </w:r>
      <w:r w:rsidR="00632E04">
        <w:t xml:space="preserve">region </w:t>
      </w:r>
      <w:r w:rsidR="009F3A14">
        <w:t xml:space="preserve">which </w:t>
      </w:r>
      <w:r w:rsidR="00A7735F">
        <w:t xml:space="preserve">addressed </w:t>
      </w:r>
      <w:r w:rsidR="00632E04">
        <w:t xml:space="preserve">a </w:t>
      </w:r>
      <w:r w:rsidR="00A7735F">
        <w:t>retrospective problem</w:t>
      </w:r>
      <w:r w:rsidR="003A263E">
        <w:t xml:space="preserve"> </w:t>
      </w:r>
      <w:r w:rsidR="00A7735F">
        <w:t xml:space="preserve">by </w:t>
      </w:r>
      <w:r w:rsidR="00632E04" w:rsidRPr="00632E04">
        <w:rPr>
          <w:i/>
          <w:iCs/>
        </w:rPr>
        <w:t>a priori</w:t>
      </w:r>
      <w:r w:rsidR="00632E04">
        <w:t xml:space="preserve"> specifying</w:t>
      </w:r>
      <w:r w:rsidR="001301D0">
        <w:t xml:space="preserve"> </w:t>
      </w:r>
      <w:r w:rsidR="00632E04">
        <w:t>a</w:t>
      </w:r>
      <w:r w:rsidR="0093309F">
        <w:t xml:space="preserve"> temporal trend in</w:t>
      </w:r>
      <w:r w:rsidR="00097DD1">
        <w:t xml:space="preserve"> </w:t>
      </w:r>
      <m:oMath>
        <m:r>
          <w:rPr>
            <w:rFonts w:ascii="Cambria Math" w:hAnsi="Cambria Math"/>
          </w:rPr>
          <m:t>M</m:t>
        </m:r>
      </m:oMath>
      <w:r w:rsidR="006E1844">
        <w:t xml:space="preserve"> (e.g. </w:t>
      </w:r>
      <w:r w:rsidR="00867240">
        <w:t xml:space="preserve">Georges Bank yellowtail flounder and </w:t>
      </w:r>
      <w:r w:rsidR="006E1844">
        <w:t xml:space="preserve">Gulf of Maine </w:t>
      </w:r>
      <w:r w:rsidR="006E1844">
        <w:lastRenderedPageBreak/>
        <w:t>Atlantic Cod</w:t>
      </w:r>
      <w:r w:rsidR="00867240">
        <w:t xml:space="preserve">; Legault et al. 2012; </w:t>
      </w:r>
      <w:r w:rsidR="006E1844">
        <w:t>NEFSC 2013</w:t>
      </w:r>
      <w:r w:rsidR="00683FAF">
        <w:t>, 2020</w:t>
      </w:r>
      <w:r w:rsidR="006E1844">
        <w:t>)</w:t>
      </w:r>
      <w:r w:rsidR="00A7735F">
        <w:t xml:space="preserve">, </w:t>
      </w:r>
      <w:r w:rsidR="00865591">
        <w:t>this paper provides</w:t>
      </w:r>
      <w:r w:rsidR="00A7735F">
        <w:t xml:space="preserve"> a</w:t>
      </w:r>
      <w:r w:rsidR="00A7735F" w:rsidRPr="00097DD1">
        <w:t xml:space="preserve"> </w:t>
      </w:r>
      <w:r w:rsidR="00A7735F">
        <w:t xml:space="preserve">more objective, flexible, and generic </w:t>
      </w:r>
      <w:r w:rsidR="00865591">
        <w:t>approach to reduce retrospective pattern in stock assessments</w:t>
      </w:r>
      <w:r w:rsidR="00097073">
        <w:t xml:space="preserve">. </w:t>
      </w:r>
      <w:r w:rsidR="00A02FEC">
        <w:t>In WHAM,</w:t>
      </w:r>
      <w:del w:id="184" w:author="Brian Stock" w:date="2020-08-31T18:44:00Z">
        <w:r w:rsidR="00A02FEC" w:rsidDel="009E777E">
          <w:delText xml:space="preserve"> b</w:delText>
        </w:r>
        <w:r w:rsidR="003C2776" w:rsidDel="009E777E">
          <w:delText>oth</w:delText>
        </w:r>
      </w:del>
      <w:r w:rsidR="003C2776">
        <w:t xml:space="preserve"> </w:t>
      </w:r>
      <w:r w:rsidR="00A7735F">
        <w:t xml:space="preserve">the two </w:t>
      </w:r>
      <w:r w:rsidR="00A02FEC">
        <w:t>autocorrelation</w:t>
      </w:r>
      <w:r w:rsidR="00A7735F">
        <w:t xml:space="preserve"> coefficients </w:t>
      </w:r>
      <w:r w:rsidR="00A02FEC">
        <w:t xml:space="preserve">in the 2D AR(1) </w:t>
      </w:r>
      <w:r w:rsidR="003C2776">
        <w:t xml:space="preserve">smoother </w:t>
      </w:r>
      <w:r w:rsidR="00A7735F">
        <w:t>can</w:t>
      </w:r>
      <w:r w:rsidR="00A02FEC">
        <w:t xml:space="preserve"> either</w:t>
      </w:r>
      <w:r w:rsidR="00A7735F">
        <w:t xml:space="preserve"> be specified </w:t>
      </w:r>
      <w:r w:rsidR="00A02FEC">
        <w:t xml:space="preserve">at fixed values </w:t>
      </w:r>
      <w:r w:rsidR="00A7735F">
        <w:t xml:space="preserve">or estimated </w:t>
      </w:r>
      <w:r w:rsidR="00B96A98">
        <w:t xml:space="preserve">as </w:t>
      </w:r>
      <w:r w:rsidR="008E4589">
        <w:t>parameter</w:t>
      </w:r>
      <w:r w:rsidR="00B96A98">
        <w:t>s</w:t>
      </w:r>
      <w:ins w:id="185" w:author="Haikun Xu" w:date="2020-08-07T15:19:00Z">
        <w:r w:rsidR="00756AD7">
          <w:t xml:space="preserve"> in the assessment model</w:t>
        </w:r>
      </w:ins>
      <w:r w:rsidR="008E4589">
        <w:t xml:space="preserve">. </w:t>
      </w:r>
      <w:r w:rsidR="00A02FEC">
        <w:t xml:space="preserve">This makes it easy to specify or estimate a temporal trend in </w:t>
      </w:r>
      <w:r w:rsidR="00A02FEC" w:rsidRPr="00A02FEC">
        <w:rPr>
          <w:i/>
          <w:iCs/>
        </w:rPr>
        <w:t>M</w:t>
      </w:r>
      <w:r w:rsidR="00A02FEC">
        <w:t xml:space="preserve"> or survival, and then compare performance against models with constant or 2D AR(1) </w:t>
      </w:r>
      <w:ins w:id="186" w:author="Brian Stock" w:date="2020-08-31T18:47:00Z">
        <w:r w:rsidR="00F41C7F">
          <w:t>deviations.</w:t>
        </w:r>
      </w:ins>
      <w:commentRangeStart w:id="187"/>
      <w:del w:id="188" w:author="Brian Stock" w:date="2020-08-31T18:47:00Z">
        <w:r w:rsidR="00A02FEC" w:rsidDel="00F41C7F">
          <w:delText>correlation</w:delText>
        </w:r>
        <w:commentRangeEnd w:id="187"/>
        <w:r w:rsidR="00E67145" w:rsidDel="00F41C7F">
          <w:rPr>
            <w:rStyle w:val="CommentReference"/>
            <w:rFonts w:eastAsiaTheme="minorEastAsia"/>
            <w:lang w:eastAsia="zh-CN"/>
          </w:rPr>
          <w:commentReference w:id="187"/>
        </w:r>
        <w:r w:rsidR="00A02FEC" w:rsidDel="00F41C7F">
          <w:delText>.</w:delText>
        </w:r>
      </w:del>
      <w:r w:rsidR="00A02FEC">
        <w:t xml:space="preserve"> Specific to SNEMA yellowtail flounder, </w:t>
      </w:r>
      <w:r w:rsidR="00A02FEC">
        <w:rPr>
          <w:lang w:eastAsia="zh-CN"/>
        </w:rPr>
        <w:t>we showed that it is more important to estimate the among-year than among-age autocorrelation in survival deviations b</w:t>
      </w:r>
      <w:r w:rsidR="00F05B8E">
        <w:rPr>
          <w:lang w:eastAsia="zh-CN"/>
        </w:rPr>
        <w:t>y comparing</w:t>
      </w:r>
      <w:r w:rsidR="00605AAE">
        <w:rPr>
          <w:lang w:eastAsia="zh-CN"/>
        </w:rPr>
        <w:t xml:space="preserve"> </w:t>
      </w:r>
      <w:r w:rsidR="002C36A2">
        <w:rPr>
          <w:lang w:eastAsia="zh-CN"/>
        </w:rPr>
        <w:t xml:space="preserve">the </w:t>
      </w:r>
      <w:r w:rsidR="005B69C0">
        <w:rPr>
          <w:lang w:eastAsia="zh-CN"/>
        </w:rPr>
        <w:t xml:space="preserve">AIC of </w:t>
      </w:r>
      <w:r w:rsidR="00A02FEC">
        <w:rPr>
          <w:lang w:eastAsia="zh-CN"/>
        </w:rPr>
        <w:t>several</w:t>
      </w:r>
      <w:r w:rsidR="006B575A">
        <w:rPr>
          <w:lang w:eastAsia="zh-CN"/>
        </w:rPr>
        <w:t xml:space="preserve"> </w:t>
      </w:r>
      <w:r w:rsidR="007E560D">
        <w:rPr>
          <w:lang w:eastAsia="zh-CN"/>
        </w:rPr>
        <w:t xml:space="preserve">alternative </w:t>
      </w:r>
      <w:r w:rsidR="00FB16F6">
        <w:rPr>
          <w:lang w:eastAsia="zh-CN"/>
        </w:rPr>
        <w:t xml:space="preserve">models with differing </w:t>
      </w:r>
      <w:r w:rsidR="00BC4CCF">
        <w:rPr>
          <w:lang w:eastAsia="zh-CN"/>
        </w:rPr>
        <w:t xml:space="preserve">autocorrelation </w:t>
      </w:r>
      <w:r w:rsidR="007E560D">
        <w:rPr>
          <w:lang w:eastAsia="zh-CN"/>
        </w:rPr>
        <w:t>assumption</w:t>
      </w:r>
      <w:r w:rsidR="00BC4CCF">
        <w:rPr>
          <w:lang w:eastAsia="zh-CN"/>
        </w:rPr>
        <w:t>s</w:t>
      </w:r>
      <w:r w:rsidR="00FB16F6">
        <w:rPr>
          <w:lang w:eastAsia="zh-CN"/>
        </w:rPr>
        <w:t>.</w:t>
      </w:r>
      <w:r w:rsidR="002C36A2">
        <w:rPr>
          <w:lang w:eastAsia="zh-CN"/>
        </w:rPr>
        <w:t xml:space="preserve"> </w:t>
      </w:r>
      <w:r w:rsidR="00A02FEC">
        <w:rPr>
          <w:lang w:eastAsia="zh-CN"/>
        </w:rPr>
        <w:t xml:space="preserve">However, including both dimensions as a 2D AR(1) process consistently resulted in the best model fit and lowest retrospective pattern. </w:t>
      </w:r>
      <w:r w:rsidR="00F575A4">
        <w:t xml:space="preserve">Moreover, the estimated survival </w:t>
      </w:r>
      <w:r w:rsidR="00BB1244">
        <w:t xml:space="preserve">and </w:t>
      </w:r>
      <w:r w:rsidR="00BB1244" w:rsidRPr="00BB1244">
        <w:rPr>
          <w:i/>
          <w:iCs/>
        </w:rPr>
        <w:t>M</w:t>
      </w:r>
      <w:r w:rsidR="00BB1244">
        <w:t xml:space="preserve"> </w:t>
      </w:r>
      <w:r w:rsidR="00F575A4">
        <w:t xml:space="preserve">deviations for </w:t>
      </w:r>
      <w:r w:rsidR="00BB1244">
        <w:t xml:space="preserve">older </w:t>
      </w:r>
      <w:r w:rsidR="00F575A4">
        <w:t>age</w:t>
      </w:r>
      <w:r w:rsidR="00BB1244">
        <w:t xml:space="preserve">s </w:t>
      </w:r>
      <w:r w:rsidR="00F575A4">
        <w:t xml:space="preserve">were </w:t>
      </w:r>
      <w:r w:rsidR="00BB1244">
        <w:t xml:space="preserve">of comparable magnitude </w:t>
      </w:r>
      <w:r w:rsidR="00F575A4">
        <w:t>to those for age 1</w:t>
      </w:r>
      <w:r w:rsidR="00BB1244">
        <w:t xml:space="preserve"> (Fig. 4)</w:t>
      </w:r>
      <w:r w:rsidR="00F575A4">
        <w:t xml:space="preserve">, </w:t>
      </w:r>
      <w:r w:rsidR="00BB1244">
        <w:t xml:space="preserve">which means </w:t>
      </w:r>
      <w:r w:rsidR="00F575A4">
        <w:t xml:space="preserve">that </w:t>
      </w:r>
      <w:r w:rsidR="00172EDA">
        <w:t>the variation in</w:t>
      </w:r>
      <w:ins w:id="189" w:author="Brian Stock" w:date="2020-08-31T18:53:00Z">
        <w:r w:rsidR="00F41C7F">
          <w:t xml:space="preserve"> processes at age 2+ </w:t>
        </w:r>
      </w:ins>
      <w:ins w:id="190" w:author="Brian Stock" w:date="2020-08-31T18:54:00Z">
        <w:r w:rsidR="00F41C7F">
          <w:t xml:space="preserve">may be more important </w:t>
        </w:r>
      </w:ins>
      <w:del w:id="191" w:author="Brian Stock" w:date="2020-08-31T18:53:00Z">
        <w:r w:rsidR="00172EDA" w:rsidDel="00F41C7F">
          <w:delText xml:space="preserve"> adult survival is</w:delText>
        </w:r>
      </w:del>
      <w:del w:id="192" w:author="Brian Stock" w:date="2020-08-31T18:54:00Z">
        <w:r w:rsidR="00172EDA" w:rsidDel="00F41C7F">
          <w:delText xml:space="preserve"> </w:delText>
        </w:r>
        <w:r w:rsidR="00BB1244" w:rsidDel="00F41C7F">
          <w:delText xml:space="preserve">at least </w:delText>
        </w:r>
        <w:r w:rsidR="00172EDA" w:rsidDel="00F41C7F">
          <w:delText xml:space="preserve">as </w:delText>
        </w:r>
        <w:r w:rsidR="00941E66" w:rsidDel="00F41C7F">
          <w:delText>influential</w:delText>
        </w:r>
        <w:r w:rsidR="00172EDA" w:rsidDel="00F41C7F">
          <w:delText xml:space="preserve"> as </w:delText>
        </w:r>
      </w:del>
      <w:ins w:id="193" w:author="Brian Stock" w:date="2020-08-31T18:54:00Z">
        <w:r w:rsidR="00F41C7F">
          <w:t xml:space="preserve">than </w:t>
        </w:r>
      </w:ins>
      <w:r w:rsidR="00941E66">
        <w:t xml:space="preserve">recruitment </w:t>
      </w:r>
      <w:r w:rsidR="00BB1244">
        <w:t xml:space="preserve">variation </w:t>
      </w:r>
      <w:r w:rsidR="00941E66">
        <w:t>to the population dynamics of SNEMA yellowtail flounder.</w:t>
      </w:r>
    </w:p>
    <w:p w14:paraId="7EDEA377" w14:textId="19995AB9" w:rsidR="00720356" w:rsidRPr="00097DD1" w:rsidRDefault="000E23C6" w:rsidP="001829AC">
      <w:pPr>
        <w:pStyle w:val="Chapterheading0"/>
        <w:ind w:firstLine="720"/>
        <w:jc w:val="left"/>
        <w:rPr>
          <w:lang w:eastAsia="zh-CN"/>
        </w:rPr>
      </w:pPr>
      <w:r>
        <w:t>We</w:t>
      </w:r>
      <w:r w:rsidR="00C90E6F">
        <w:t xml:space="preserve"> </w:t>
      </w:r>
      <w:r>
        <w:t xml:space="preserve">found that </w:t>
      </w:r>
      <w:r w:rsidR="00E76573">
        <w:t>the</w:t>
      </w:r>
      <w:r w:rsidR="0040254B">
        <w:t xml:space="preserve"> </w:t>
      </w:r>
      <w:r w:rsidR="00FE3B3F">
        <w:rPr>
          <w:lang w:eastAsia="zh-CN"/>
        </w:rPr>
        <w:t xml:space="preserve">2D AR(1) </w:t>
      </w:r>
      <w:r w:rsidR="004B2C87">
        <w:t>smoother</w:t>
      </w:r>
      <w:r w:rsidR="0040254B">
        <w:t xml:space="preserve"> </w:t>
      </w:r>
      <w:r w:rsidR="000F4329">
        <w:t>impact</w:t>
      </w:r>
      <w:r w:rsidR="00FE3B3F">
        <w:t>ed</w:t>
      </w:r>
      <w:r w:rsidR="000F4329">
        <w:t xml:space="preserve"> SSB and </w:t>
      </w:r>
      <m:oMath>
        <m:r>
          <w:rPr>
            <w:rFonts w:ascii="Cambria Math" w:hAnsi="Cambria Math"/>
          </w:rPr>
          <m:t>F</m:t>
        </m:r>
      </m:oMath>
      <w:r w:rsidR="000F4329">
        <w:t xml:space="preserve"> </w:t>
      </w:r>
      <w:r w:rsidR="0040254B">
        <w:t xml:space="preserve">estimates </w:t>
      </w:r>
      <w:ins w:id="194" w:author="Brian Stock" w:date="2020-08-31T18:50:00Z">
        <w:r w:rsidR="00F41C7F">
          <w:t xml:space="preserve">in model years </w:t>
        </w:r>
      </w:ins>
      <w:r w:rsidR="007F6F3D">
        <w:t>as well as</w:t>
      </w:r>
      <w:r w:rsidR="0040254B">
        <w:t xml:space="preserve"> near-term </w:t>
      </w:r>
      <w:r w:rsidR="000F4329">
        <w:t xml:space="preserve">SSB </w:t>
      </w:r>
      <w:r>
        <w:t xml:space="preserve">predictions, </w:t>
      </w:r>
      <w:del w:id="195" w:author="Haikun Xu" w:date="2020-08-07T15:25:00Z">
        <w:r w:rsidR="00FE3B3F" w:rsidDel="00E67145">
          <w:delText xml:space="preserve">and </w:delText>
        </w:r>
      </w:del>
      <w:ins w:id="196" w:author="Haikun Xu" w:date="2020-08-07T15:25:00Z">
        <w:r w:rsidR="00E67145">
          <w:t>while</w:t>
        </w:r>
        <w:del w:id="197" w:author="Brian Stock" w:date="2020-08-31T18:50:00Z">
          <w:r w:rsidR="00E67145" w:rsidDel="00F41C7F">
            <w:delText xml:space="preserve"> </w:delText>
          </w:r>
        </w:del>
      </w:ins>
      <w:del w:id="198" w:author="Brian Stock" w:date="2020-08-31T18:50:00Z">
        <w:r w:rsidR="00FE3B3F" w:rsidDel="00F41C7F">
          <w:delText>that</w:delText>
        </w:r>
      </w:del>
      <w:r w:rsidR="00573299">
        <w:t xml:space="preserve"> </w:t>
      </w:r>
      <w:r w:rsidR="00FE3B3F">
        <w:t xml:space="preserve">including an effect of the CPI on </w:t>
      </w:r>
      <w:r w:rsidR="00B62D84">
        <w:t>recruitment</w:t>
      </w:r>
      <w:ins w:id="199" w:author="Brian Stock" w:date="2020-08-31T18:51:00Z">
        <w:r w:rsidR="00F41C7F">
          <w:t xml:space="preserve"> had less impact on</w:t>
        </w:r>
      </w:ins>
      <w:del w:id="200" w:author="Brian Stock" w:date="2020-08-31T18:51:00Z">
        <w:r w:rsidR="00FE3B3F" w:rsidDel="00F41C7F">
          <w:delText xml:space="preserve"> in models with survival and </w:delText>
        </w:r>
        <w:r w:rsidR="00FE3B3F" w:rsidRPr="00FE3B3F" w:rsidDel="00F41C7F">
          <w:rPr>
            <w:i/>
            <w:iCs/>
          </w:rPr>
          <w:delText>M</w:delText>
        </w:r>
        <w:r w:rsidR="00FE3B3F" w:rsidDel="00F41C7F">
          <w:delText xml:space="preserve"> deviations</w:delText>
        </w:r>
        <w:r w:rsidR="00B62D84" w:rsidDel="00F41C7F">
          <w:delText xml:space="preserve"> </w:delText>
        </w:r>
        <w:r w:rsidR="00573299" w:rsidDel="00F41C7F">
          <w:delText>negligibly impacted</w:delText>
        </w:r>
      </w:del>
      <w:r w:rsidR="00573299">
        <w:t xml:space="preserve"> the estimates of SSB and </w:t>
      </w:r>
      <m:oMath>
        <m:r>
          <w:rPr>
            <w:rFonts w:ascii="Cambria Math" w:hAnsi="Cambria Math"/>
          </w:rPr>
          <m:t>F</m:t>
        </m:r>
      </m:oMath>
      <w:r w:rsidR="00FE3B3F">
        <w:t xml:space="preserve">. This </w:t>
      </w:r>
      <w:r w:rsidR="00C90E6F">
        <w:t>underscor</w:t>
      </w:r>
      <w:r w:rsidR="007B2D31">
        <w:t>e</w:t>
      </w:r>
      <w:r w:rsidR="00FE3B3F">
        <w:t>s</w:t>
      </w:r>
      <w:r w:rsidR="00C90E6F">
        <w:t xml:space="preserve"> the importance of </w:t>
      </w:r>
      <w:r w:rsidR="00E246D2">
        <w:t xml:space="preserve">implementing </w:t>
      </w:r>
      <w:r w:rsidR="00FE3B3F">
        <w:t xml:space="preserve">survival or </w:t>
      </w:r>
      <w:r w:rsidR="00FE3B3F" w:rsidRPr="00FE3B3F">
        <w:rPr>
          <w:i/>
          <w:iCs/>
        </w:rPr>
        <w:t>M</w:t>
      </w:r>
      <w:r w:rsidR="00FE3B3F">
        <w:t xml:space="preserve"> deviations with </w:t>
      </w:r>
      <w:r w:rsidR="00E246D2">
        <w:t>the</w:t>
      </w:r>
      <w:r w:rsidR="00C90E6F">
        <w:t xml:space="preserve"> 2D AR(1) smoother to the assessment of SNEMA yellowtail flounder</w:t>
      </w:r>
      <w:r w:rsidR="004E3AB5">
        <w:t xml:space="preserve">. </w:t>
      </w:r>
      <w:r w:rsidR="00FE3B3F">
        <w:t>T</w:t>
      </w:r>
      <w:r>
        <w:t>h</w:t>
      </w:r>
      <w:r w:rsidR="00FE3B3F">
        <w:t>e</w:t>
      </w:r>
      <w:r>
        <w:t xml:space="preserve"> 2D AR(1) </w:t>
      </w:r>
      <w:r w:rsidR="00FE3B3F">
        <w:t>structure</w:t>
      </w:r>
      <w:r w:rsidR="00BF5DCC">
        <w:t xml:space="preserve"> </w:t>
      </w:r>
      <w:r>
        <w:t>c</w:t>
      </w:r>
      <w:r w:rsidR="00FE3B3F">
        <w:t>ould</w:t>
      </w:r>
      <w:r w:rsidR="005539BD">
        <w:t xml:space="preserve"> </w:t>
      </w:r>
      <w:r w:rsidR="00963B2F">
        <w:t xml:space="preserve">also </w:t>
      </w:r>
      <w:r w:rsidR="00163EEE">
        <w:t xml:space="preserve">extended to </w:t>
      </w:r>
      <w:r w:rsidR="00DC1A90">
        <w:t>three</w:t>
      </w:r>
      <w:r w:rsidR="00163EEE">
        <w:t xml:space="preserve"> dimensions if, for example, </w:t>
      </w:r>
      <w:r w:rsidR="005425D7">
        <w:t>survival</w:t>
      </w:r>
      <w:r w:rsidR="00163EEE">
        <w:t xml:space="preserve"> is </w:t>
      </w:r>
      <w:r w:rsidR="005425D7">
        <w:t xml:space="preserve">modelled </w:t>
      </w:r>
      <w:r w:rsidR="00DC1A90">
        <w:t xml:space="preserve">to </w:t>
      </w:r>
      <w:ins w:id="201" w:author="Brian Stock" w:date="2020-08-31T18:55:00Z">
        <w:r w:rsidR="00F41C7F">
          <w:t xml:space="preserve">also </w:t>
        </w:r>
      </w:ins>
      <w:r w:rsidR="00DC1A90">
        <w:t>be</w:t>
      </w:r>
      <w:r w:rsidR="005425D7">
        <w:t xml:space="preserve"> </w:t>
      </w:r>
      <w:r w:rsidR="00163EEE">
        <w:t>sex-</w:t>
      </w:r>
      <w:ins w:id="202" w:author="Brian Stock" w:date="2020-08-31T18:55:00Z">
        <w:r w:rsidR="00F41C7F">
          <w:t xml:space="preserve"> or cohort-</w:t>
        </w:r>
      </w:ins>
      <w:r w:rsidR="00163EEE">
        <w:t>specific</w:t>
      </w:r>
      <w:r w:rsidR="00DC1A90">
        <w:t xml:space="preserve">. </w:t>
      </w:r>
      <w:r w:rsidR="00604172">
        <w:t>A 3D AR(1) process across year, age, and cohort could be appropriate</w:t>
      </w:r>
      <w:del w:id="203" w:author="Brian Stock" w:date="2020-08-31T18:56:00Z">
        <w:r w:rsidR="00604172" w:rsidDel="00F41C7F">
          <w:delText>,</w:delText>
        </w:r>
      </w:del>
      <w:r w:rsidR="00604172">
        <w:t xml:space="preserve"> since cohort effects are visible in the estimated 2D AR(1) survival and </w:t>
      </w:r>
      <w:r w:rsidR="00604172" w:rsidRPr="00604172">
        <w:rPr>
          <w:i/>
          <w:iCs/>
        </w:rPr>
        <w:t>M</w:t>
      </w:r>
      <w:r w:rsidR="00604172">
        <w:t xml:space="preserve"> deviations (Figs. 1, 3, and 4). The </w:t>
      </w:r>
      <w:r w:rsidR="00DC1A90">
        <w:t xml:space="preserve">generic 2D AR(1) </w:t>
      </w:r>
      <w:r w:rsidR="00604172">
        <w:t>random effects structure</w:t>
      </w:r>
      <w:r w:rsidR="00DC1A90">
        <w:t xml:space="preserve"> </w:t>
      </w:r>
      <w:ins w:id="204" w:author="Brian Stock" w:date="2020-08-31T18:57:00Z">
        <w:r w:rsidR="0067267B">
          <w:t>described here</w:t>
        </w:r>
      </w:ins>
      <w:del w:id="205" w:author="Brian Stock" w:date="2020-08-31T18:57:00Z">
        <w:r w:rsidR="00DC1A90" w:rsidDel="0067267B">
          <w:delText>we introduce in this paper</w:delText>
        </w:r>
      </w:del>
      <w:r w:rsidR="00DC1A90">
        <w:t xml:space="preserve"> can </w:t>
      </w:r>
      <w:ins w:id="206" w:author="Brian Stock" w:date="2020-08-31T18:57:00Z">
        <w:r w:rsidR="0067267B">
          <w:t xml:space="preserve">also </w:t>
        </w:r>
      </w:ins>
      <w:r w:rsidR="00963B2F">
        <w:t>be</w:t>
      </w:r>
      <w:r w:rsidR="005539BD">
        <w:t xml:space="preserve"> </w:t>
      </w:r>
      <w:r w:rsidR="00DC1A90">
        <w:t>applied</w:t>
      </w:r>
      <w:r w:rsidR="005539BD">
        <w:t xml:space="preserve"> </w:t>
      </w:r>
      <w:r w:rsidR="00DC1A90">
        <w:t>to</w:t>
      </w:r>
      <w:r w:rsidR="005539BD">
        <w:t xml:space="preserve"> othe</w:t>
      </w:r>
      <w:r>
        <w:t xml:space="preserve">r </w:t>
      </w:r>
      <w:r w:rsidR="00073AF1">
        <w:t xml:space="preserve">potentially autocorrelated </w:t>
      </w:r>
      <w:r>
        <w:t>biological processes</w:t>
      </w:r>
      <w:ins w:id="207" w:author="Brian Stock" w:date="2020-08-31T18:58:00Z">
        <w:r w:rsidR="0067267B">
          <w:t xml:space="preserve">, </w:t>
        </w:r>
      </w:ins>
      <w:del w:id="208" w:author="Brian Stock" w:date="2020-08-31T18:58:00Z">
        <w:r w:rsidR="00073AF1" w:rsidDel="0067267B">
          <w:delText xml:space="preserve"> (</w:delText>
        </w:r>
      </w:del>
      <w:r w:rsidR="00073AF1">
        <w:t>e.g.</w:t>
      </w:r>
      <w:ins w:id="209" w:author="Brian Stock" w:date="2020-08-31T18:58:00Z">
        <w:r w:rsidR="0067267B">
          <w:t xml:space="preserve"> </w:t>
        </w:r>
      </w:ins>
      <w:del w:id="210" w:author="Brian Stock" w:date="2020-08-31T18:58:00Z">
        <w:r w:rsidR="00073AF1" w:rsidDel="0067267B">
          <w:delText xml:space="preserve">, </w:delText>
        </w:r>
      </w:del>
      <w:r w:rsidR="00073AF1">
        <w:t xml:space="preserve">selectivity </w:t>
      </w:r>
      <w:ins w:id="211" w:author="Brian Stock" w:date="2020-08-31T18:58:00Z">
        <w:r w:rsidR="0067267B">
          <w:t>as in Xu et al. (2019</w:t>
        </w:r>
      </w:ins>
      <w:del w:id="212" w:author="Brian Stock" w:date="2020-08-31T18:58:00Z">
        <w:r w:rsidR="00073AF1" w:rsidDel="0067267B">
          <w:delText>and growth</w:delText>
        </w:r>
      </w:del>
      <w:r w:rsidR="00073AF1">
        <w:rPr>
          <w:rFonts w:hint="eastAsia"/>
          <w:lang w:eastAsia="zh-CN"/>
        </w:rPr>
        <w:t>)</w:t>
      </w:r>
      <w:del w:id="213" w:author="Brian Stock" w:date="2020-08-31T18:58:00Z">
        <w:r w:rsidR="00073AF1" w:rsidDel="0067267B">
          <w:delText xml:space="preserve"> as w</w:delText>
        </w:r>
      </w:del>
      <w:del w:id="214" w:author="Brian Stock" w:date="2020-08-31T18:57:00Z">
        <w:r w:rsidR="00073AF1" w:rsidDel="0067267B">
          <w:delText>ell</w:delText>
        </w:r>
      </w:del>
      <w:r w:rsidR="00073AF1">
        <w:t xml:space="preserve">, </w:t>
      </w:r>
      <w:r w:rsidR="00604172">
        <w:t xml:space="preserve">and </w:t>
      </w:r>
      <w:r w:rsidR="00C16D9F">
        <w:t xml:space="preserve">we </w:t>
      </w:r>
      <w:r w:rsidR="00604172">
        <w:t xml:space="preserve">imagine this will </w:t>
      </w:r>
      <w:r w:rsidR="00C16D9F">
        <w:t>be</w:t>
      </w:r>
      <w:r w:rsidR="005539BD">
        <w:t xml:space="preserve"> an important research topic </w:t>
      </w:r>
      <w:r w:rsidR="00604172">
        <w:t xml:space="preserve">in the </w:t>
      </w:r>
      <w:r w:rsidR="00604172">
        <w:lastRenderedPageBreak/>
        <w:t xml:space="preserve">development of next-generation </w:t>
      </w:r>
      <w:r w:rsidR="00910F66">
        <w:t xml:space="preserve">stock </w:t>
      </w:r>
      <w:r w:rsidR="002F71CB">
        <w:t>assessment model</w:t>
      </w:r>
      <w:r w:rsidR="00604172">
        <w:t xml:space="preserve">s with mixed effects (Punt et al. 2020). Indeed, WHAM makes heavy use of 2D AR(1) random effects, currently allowing users to specify them on numbers-at-age, </w:t>
      </w:r>
      <w:r w:rsidR="00A24113" w:rsidRPr="00A24113">
        <w:rPr>
          <w:i/>
          <w:iCs/>
        </w:rPr>
        <w:t>M</w:t>
      </w:r>
      <w:r w:rsidR="00604172">
        <w:t>, and selectivity (Stock and Miller, this issue).</w:t>
      </w:r>
    </w:p>
    <w:p w14:paraId="3E321473" w14:textId="2019E516" w:rsidR="002767EC" w:rsidRPr="005F7AC4" w:rsidRDefault="008879EA" w:rsidP="001829AC">
      <w:pPr>
        <w:pStyle w:val="Chapterheading0"/>
        <w:ind w:firstLine="720"/>
        <w:jc w:val="left"/>
      </w:pPr>
      <w:r w:rsidRPr="005F7AC4">
        <w:rPr>
          <w:rFonts w:hint="eastAsia"/>
          <w:lang w:eastAsia="zh-CN"/>
        </w:rPr>
        <w:t>For</w:t>
      </w:r>
      <w:r w:rsidRPr="005F7AC4">
        <w:t xml:space="preserve"> </w:t>
      </w:r>
      <w:r w:rsidRPr="005F7AC4">
        <w:rPr>
          <w:rFonts w:hint="eastAsia"/>
          <w:lang w:eastAsia="zh-CN"/>
        </w:rPr>
        <w:t>SNEMA</w:t>
      </w:r>
      <w:r w:rsidRPr="005F7AC4">
        <w:t xml:space="preserve"> yellowtail flounder, </w:t>
      </w:r>
      <w:r w:rsidRPr="005F7AC4">
        <w:rPr>
          <w:lang w:eastAsia="zh-CN"/>
        </w:rPr>
        <w:t>implementing</w:t>
      </w:r>
      <w:r w:rsidRPr="005F7AC4">
        <w:t xml:space="preserve"> the 2D AR(1)</w:t>
      </w:r>
      <w:r w:rsidR="006D3B04">
        <w:t xml:space="preserve"> </w:t>
      </w:r>
      <w:r w:rsidR="00BE227A">
        <w:t>s</w:t>
      </w:r>
      <w:r w:rsidR="006D3B04">
        <w:t>moother</w:t>
      </w:r>
      <w:r w:rsidR="00855F68">
        <w:t xml:space="preserve"> </w:t>
      </w:r>
      <w:r w:rsidR="00BE227A">
        <w:t xml:space="preserve">on survival or </w:t>
      </w:r>
      <w:r w:rsidR="00BE227A" w:rsidRPr="00BE227A">
        <w:rPr>
          <w:i/>
          <w:iCs/>
        </w:rPr>
        <w:t>M</w:t>
      </w:r>
      <w:r w:rsidR="00BE227A">
        <w:t xml:space="preserve"> </w:t>
      </w:r>
      <w:r w:rsidRPr="005F7AC4">
        <w:t>considerably reduce</w:t>
      </w:r>
      <w:r w:rsidR="005F7AC4">
        <w:rPr>
          <w:rFonts w:hint="eastAsia"/>
          <w:lang w:eastAsia="zh-CN"/>
        </w:rPr>
        <w:t>d</w:t>
      </w:r>
      <w:r w:rsidRPr="005F7AC4">
        <w:t xml:space="preserve"> the </w:t>
      </w:r>
      <w:r w:rsidR="00A463BC">
        <w:t>severity</w:t>
      </w:r>
      <w:r w:rsidR="00A463BC" w:rsidRPr="005F7AC4">
        <w:t xml:space="preserve"> </w:t>
      </w:r>
      <w:r w:rsidR="0048474C">
        <w:t>of retrospective pattern</w:t>
      </w:r>
      <w:r w:rsidRPr="005F7AC4">
        <w:t xml:space="preserve"> and modif</w:t>
      </w:r>
      <w:r w:rsidR="005F7AC4">
        <w:t>ied</w:t>
      </w:r>
      <w:r w:rsidR="0048474C">
        <w:t xml:space="preserve"> </w:t>
      </w:r>
      <w:r w:rsidR="00272219">
        <w:t>near-term</w:t>
      </w:r>
      <w:r w:rsidRPr="005F7AC4">
        <w:t xml:space="preserve"> </w:t>
      </w:r>
      <w:r w:rsidR="00BE227A">
        <w:t xml:space="preserve">predictions of </w:t>
      </w:r>
      <w:r w:rsidRPr="005F7AC4">
        <w:t>SSB</w:t>
      </w:r>
      <w:r w:rsidR="00BE227A">
        <w:t xml:space="preserve"> (Figs. 2 and 6). Incorporating </w:t>
      </w:r>
      <w:r w:rsidR="00BE227A" w:rsidRPr="005F7AC4">
        <w:t>2D AR(1)</w:t>
      </w:r>
      <w:r w:rsidR="00BE227A">
        <w:t xml:space="preserve"> deviations in survival led to lower AIC, while the model with </w:t>
      </w:r>
      <w:r w:rsidR="00BE227A" w:rsidRPr="005F7AC4">
        <w:t>2D AR(1)</w:t>
      </w:r>
      <w:r w:rsidR="00BE227A">
        <w:t xml:space="preserve"> deviations in </w:t>
      </w:r>
      <w:r w:rsidR="00BE227A" w:rsidRPr="00BE227A">
        <w:rPr>
          <w:i/>
          <w:iCs/>
        </w:rPr>
        <w:t>M</w:t>
      </w:r>
      <w:r w:rsidR="00BE227A">
        <w:t xml:space="preserve"> had lower Mohn’s </w:t>
      </w:r>
      <m:oMath>
        <m:r>
          <w:rPr>
            <w:rFonts w:ascii="Cambria Math" w:hAnsi="Cambria Math"/>
          </w:rPr>
          <m:t>ρ</m:t>
        </m:r>
      </m:oMath>
      <w:r w:rsidR="00BE227A">
        <w:t xml:space="preserve"> (Tables </w:t>
      </w:r>
      <w:r w:rsidR="00874DD1">
        <w:t>1-2</w:t>
      </w:r>
      <w:r w:rsidR="00BE227A">
        <w:t>, Fig. 6). The</w:t>
      </w:r>
      <w:r w:rsidR="00481462">
        <w:t xml:space="preserve"> </w:t>
      </w:r>
      <w:r w:rsidR="00BE227A">
        <w:t xml:space="preserve">model with </w:t>
      </w:r>
      <w:r w:rsidR="00BE227A" w:rsidRPr="005F7AC4">
        <w:t>2D AR(1)</w:t>
      </w:r>
      <w:r w:rsidR="00BE227A">
        <w:t xml:space="preserve"> deviations in </w:t>
      </w:r>
      <w:r w:rsidR="00BE227A" w:rsidRPr="00BE227A">
        <w:rPr>
          <w:i/>
          <w:iCs/>
        </w:rPr>
        <w:t>M</w:t>
      </w:r>
      <w:r w:rsidR="005E3306">
        <w:t xml:space="preserve">, </w:t>
      </w:r>
      <w:r w:rsidR="00BE227A">
        <w:t>independent deviations in survival</w:t>
      </w:r>
      <w:r w:rsidR="005E3306">
        <w:t xml:space="preserve">, and the CPI-recruitment effect had the lowest Mohn’s </w:t>
      </w:r>
      <m:oMath>
        <m:r>
          <w:rPr>
            <w:rFonts w:ascii="Cambria Math" w:hAnsi="Cambria Math"/>
          </w:rPr>
          <m:t>ρ</m:t>
        </m:r>
      </m:oMath>
      <w:r w:rsidR="005E3306">
        <w:t xml:space="preserve">, with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SSB</m:t>
                </m:r>
              </m:sub>
            </m:sSub>
          </m:e>
        </m:d>
      </m:oMath>
      <w:r w:rsidR="005E3306">
        <w:t>,</w:t>
      </w:r>
      <w:r w:rsidR="00BE227A">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m:t>
                </m:r>
              </m:sub>
            </m:sSub>
          </m:e>
        </m:d>
      </m:oMath>
      <w:r w:rsidR="005E3306">
        <w:t xml:space="preserve">,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R</m:t>
                </m:r>
              </m:sub>
            </m:sSub>
          </m:e>
        </m:d>
      </m:oMath>
      <w:r w:rsidR="00FC655B">
        <w:t xml:space="preserve"> </w:t>
      </w:r>
      <w:r w:rsidR="00481462">
        <w:t xml:space="preserve">all less than 0.11 (Fig. 6). This </w:t>
      </w:r>
      <w:r w:rsidR="005E6D51">
        <w:t xml:space="preserve">implies </w:t>
      </w:r>
      <w:r w:rsidR="00481462">
        <w:t xml:space="preserve">that including </w:t>
      </w:r>
      <w:r w:rsidR="005E6D51">
        <w:t xml:space="preserve">these factors in the SNEMA yellowtail flounder assessment would provide </w:t>
      </w:r>
      <w:r w:rsidR="00647571">
        <w:t xml:space="preserve">more </w:t>
      </w:r>
      <w:ins w:id="215" w:author="Brian Stock" w:date="2020-08-31T19:00:00Z">
        <w:r w:rsidR="0067267B">
          <w:t>consistent</w:t>
        </w:r>
      </w:ins>
      <w:del w:id="216" w:author="Brian Stock" w:date="2020-08-31T19:00:00Z">
        <w:r w:rsidR="00647571" w:rsidDel="0067267B">
          <w:delText>reliabl</w:delText>
        </w:r>
        <w:r w:rsidR="005E6D51" w:rsidDel="0067267B">
          <w:delText>e</w:delText>
        </w:r>
      </w:del>
      <w:r w:rsidR="00647571">
        <w:t xml:space="preserve"> </w:t>
      </w:r>
      <w:r w:rsidR="005E6D51">
        <w:t>estimates</w:t>
      </w:r>
      <w:r w:rsidR="00647571">
        <w:t xml:space="preserve"> </w:t>
      </w:r>
      <w:r w:rsidR="005E6D51">
        <w:t xml:space="preserve">of </w:t>
      </w:r>
      <w:r w:rsidR="00EF0F2D">
        <w:t>stock and harvest status.</w:t>
      </w:r>
    </w:p>
    <w:p w14:paraId="2247624F" w14:textId="4E58CA0F" w:rsidR="002767EC" w:rsidRDefault="00190D85" w:rsidP="001829AC">
      <w:pPr>
        <w:pStyle w:val="Chapterheading0"/>
        <w:ind w:firstLine="720"/>
        <w:jc w:val="left"/>
      </w:pPr>
      <w:r>
        <w:t>N</w:t>
      </w:r>
      <w:r w:rsidR="001856BF">
        <w:t xml:space="preserve">ear-term SSB </w:t>
      </w:r>
      <w:r w:rsidR="001A0BB6">
        <w:t xml:space="preserve">forecasts </w:t>
      </w:r>
      <w:r w:rsidR="003E039C">
        <w:t>changed</w:t>
      </w:r>
      <w:r w:rsidR="001856BF">
        <w:t xml:space="preserve"> </w:t>
      </w:r>
      <w:r w:rsidR="0070101E">
        <w:t>substantially</w:t>
      </w:r>
      <w:r w:rsidR="00BB5F1E">
        <w:t xml:space="preserve">, </w:t>
      </w:r>
      <w:ins w:id="217" w:author="Haikun Xu" w:date="2020-08-07T15:38:00Z">
        <w:r w:rsidR="007C3B7B">
          <w:t xml:space="preserve">by </w:t>
        </w:r>
      </w:ins>
      <w:r w:rsidR="00874DD1">
        <w:t>22</w:t>
      </w:r>
      <w:r w:rsidR="00BB5F1E">
        <w:t xml:space="preserve">%, </w:t>
      </w:r>
      <w:r w:rsidR="0070101E">
        <w:t>when</w:t>
      </w:r>
      <w:r w:rsidR="001856BF">
        <w:t xml:space="preserve"> </w:t>
      </w:r>
      <w:r>
        <w:t>the</w:t>
      </w:r>
      <w:r w:rsidR="0070101E">
        <w:t xml:space="preserve"> </w:t>
      </w:r>
      <w:r w:rsidR="001856BF">
        <w:t xml:space="preserve">2D AR(1) </w:t>
      </w:r>
      <w:r w:rsidR="0070101E">
        <w:t xml:space="preserve">smoother was </w:t>
      </w:r>
      <w:r w:rsidR="00BB5F1E">
        <w:t xml:space="preserve">included to constrain deviations in survival or </w:t>
      </w:r>
      <w:r w:rsidR="00BB5F1E" w:rsidRPr="00BB5F1E">
        <w:rPr>
          <w:i/>
          <w:iCs/>
        </w:rPr>
        <w:t>M</w:t>
      </w:r>
      <w:r w:rsidR="001856BF">
        <w:t>.</w:t>
      </w:r>
      <w:r w:rsidR="00BB5F1E">
        <w:t xml:space="preserve"> </w:t>
      </w:r>
      <w:r w:rsidR="00727544">
        <w:t xml:space="preserve">In models where the survival or </w:t>
      </w:r>
      <w:r w:rsidR="00727544" w:rsidRPr="00727544">
        <w:rPr>
          <w:i/>
          <w:iCs/>
        </w:rPr>
        <w:t>M</w:t>
      </w:r>
      <w:r w:rsidR="00727544">
        <w:t xml:space="preserve"> deviations are independent (e.g. </w:t>
      </w:r>
      <w:r w:rsidR="00874DD1">
        <w:t>Base</w:t>
      </w:r>
      <w:r w:rsidR="00727544">
        <w:t>, NAA-</w:t>
      </w:r>
      <w:r w:rsidR="00874DD1">
        <w:t>2</w:t>
      </w:r>
      <w:r w:rsidR="00727544">
        <w:t xml:space="preserve">, </w:t>
      </w:r>
      <w:r w:rsidR="00874DD1">
        <w:t xml:space="preserve">and </w:t>
      </w:r>
      <w:r w:rsidR="00727544">
        <w:t>M-</w:t>
      </w:r>
      <w:r w:rsidR="00874DD1">
        <w:t>1</w:t>
      </w:r>
      <w:r w:rsidR="00727544">
        <w:t xml:space="preserve">), they do not affect projections of SSB unless they are linked to an environmental covariate that is also projected. </w:t>
      </w:r>
      <w:r w:rsidR="001A0BB6">
        <w:t xml:space="preserve">In contrast, including autocorrelation by year </w:t>
      </w:r>
      <w:r w:rsidR="001C68B4">
        <w:t>(</w:t>
      </w:r>
      <m:oMath>
        <m:sSub>
          <m:sSubPr>
            <m:ctrlPr>
              <w:rPr>
                <w:rFonts w:ascii="Cambria Math" w:hAnsi="Cambria Math"/>
                <w:i/>
              </w:rPr>
            </m:ctrlPr>
          </m:sSubPr>
          <m:e>
            <m:r>
              <w:rPr>
                <w:rFonts w:ascii="Cambria Math" w:hAnsi="Cambria Math"/>
              </w:rPr>
              <m:t>ρ</m:t>
            </m:r>
          </m:e>
          <m:sub>
            <m:r>
              <w:rPr>
                <w:rFonts w:ascii="Cambria Math" w:hAnsi="Cambria Math"/>
              </w:rPr>
              <m:t>year</m:t>
            </m:r>
          </m:sub>
        </m:sSub>
      </m:oMath>
      <w:r w:rsidR="001C68B4">
        <w:t xml:space="preserve"> or </w:t>
      </w:r>
      <m:oMath>
        <m:sSub>
          <m:sSubPr>
            <m:ctrlPr>
              <w:rPr>
                <w:rFonts w:ascii="Cambria Math" w:hAnsi="Cambria Math"/>
                <w:i/>
              </w:rPr>
            </m:ctrlPr>
          </m:sSubPr>
          <m:e>
            <m:r>
              <w:rPr>
                <w:rFonts w:ascii="Cambria Math" w:hAnsi="Cambria Math"/>
              </w:rPr>
              <m:t>φ</m:t>
            </m:r>
          </m:e>
          <m:sub>
            <m:r>
              <w:rPr>
                <w:rFonts w:ascii="Cambria Math" w:hAnsi="Cambria Math"/>
              </w:rPr>
              <m:t>year</m:t>
            </m:r>
          </m:sub>
        </m:sSub>
      </m:oMath>
      <w:r w:rsidR="001C68B4">
        <w:t xml:space="preserve">) </w:t>
      </w:r>
      <w:ins w:id="218" w:author="Brian Stock" w:date="2020-08-31T19:01:00Z">
        <w:r w:rsidR="0067267B">
          <w:t xml:space="preserve">propagates non-zero survival </w:t>
        </w:r>
      </w:ins>
      <w:ins w:id="219" w:author="Brian Stock" w:date="2020-08-31T19:02:00Z">
        <w:r w:rsidR="0067267B">
          <w:t>or M deviations into</w:t>
        </w:r>
      </w:ins>
      <w:del w:id="220" w:author="Brian Stock" w:date="2020-08-31T19:02:00Z">
        <w:r w:rsidR="001A0BB6" w:rsidDel="0067267B">
          <w:delText>affects</w:delText>
        </w:r>
      </w:del>
      <w:r w:rsidR="001A0BB6">
        <w:t xml:space="preserve"> short-term projections,</w:t>
      </w:r>
      <w:ins w:id="221" w:author="Brian Stock" w:date="2020-08-31T19:02:00Z">
        <w:r w:rsidR="0067267B">
          <w:t xml:space="preserve"> </w:t>
        </w:r>
      </w:ins>
      <w:del w:id="222" w:author="Brian Stock" w:date="2020-08-31T19:02:00Z">
        <w:r w:rsidR="001A0BB6" w:rsidDel="0067267B">
          <w:delText xml:space="preserve"> </w:delText>
        </w:r>
      </w:del>
      <w:r w:rsidR="001A0BB6">
        <w:t xml:space="preserve">with the trend near the assessment terminal year becoming important. In the case of SNEMA yellowtail flounder, models with </w:t>
      </w:r>
      <m:oMath>
        <m:sSub>
          <m:sSubPr>
            <m:ctrlPr>
              <w:rPr>
                <w:rFonts w:ascii="Cambria Math" w:hAnsi="Cambria Math"/>
                <w:i/>
              </w:rPr>
            </m:ctrlPr>
          </m:sSubPr>
          <m:e>
            <m:r>
              <w:rPr>
                <w:rFonts w:ascii="Cambria Math" w:hAnsi="Cambria Math"/>
              </w:rPr>
              <m:t>φ</m:t>
            </m:r>
          </m:e>
          <m:sub>
            <m:r>
              <w:rPr>
                <w:rFonts w:ascii="Cambria Math" w:hAnsi="Cambria Math"/>
              </w:rPr>
              <m:t>year</m:t>
            </m:r>
          </m:sub>
        </m:sSub>
      </m:oMath>
      <w:r w:rsidR="001A0BB6">
        <w:t xml:space="preserve"> estimated positive </w:t>
      </w:r>
      <w:r w:rsidR="001A0BB6" w:rsidRPr="001A0BB6">
        <w:rPr>
          <w:i/>
          <w:iCs/>
        </w:rPr>
        <w:t>M</w:t>
      </w:r>
      <w:r w:rsidR="001A0BB6">
        <w:t xml:space="preserve"> </w:t>
      </w:r>
      <w:r w:rsidR="001C68B4">
        <w:t xml:space="preserve">deviations </w:t>
      </w:r>
      <w:r w:rsidR="001A0BB6">
        <w:t>in recent years</w:t>
      </w:r>
      <w:r w:rsidR="001C68B4">
        <w:t>, and this clearly resulted in lower projected SSB. The effect of including the 2D AR(1) on survival deviations was less straightforward, because projected survival deviations were negative for younger ages and positive for older ages.</w:t>
      </w:r>
      <w:r w:rsidR="00D058E4">
        <w:t xml:space="preserve"> The combined effect in the first projection year was a reduction in forecasted SSB relative to the model with independent deviations. In subsequent years, the forecasted SSB increased. The explanation for this </w:t>
      </w:r>
      <w:r w:rsidR="00D058E4">
        <w:lastRenderedPageBreak/>
        <w:t xml:space="preserve">counterintuitive result is that the older ages contribute more to SSB than younger ages, and the </w:t>
      </w:r>
      <w:r w:rsidR="001E3FA3">
        <w:t>cumulative effect of consecutive years with slightly elevated survival of the plus-group trumped the reduced survival of younger ages. Therefore</w:t>
      </w:r>
      <w:r w:rsidR="002767EC" w:rsidRPr="001D6560">
        <w:t xml:space="preserve">, </w:t>
      </w:r>
      <w:r w:rsidR="006C7F86" w:rsidRPr="001D6560">
        <w:t xml:space="preserve">implementing 2D AR(1) </w:t>
      </w:r>
      <w:r w:rsidR="001E3FA3">
        <w:t xml:space="preserve">autocorrelation in survival or </w:t>
      </w:r>
      <w:r w:rsidR="001E3FA3" w:rsidRPr="001E3FA3">
        <w:rPr>
          <w:i/>
          <w:iCs/>
        </w:rPr>
        <w:t>M</w:t>
      </w:r>
      <w:r w:rsidR="001E3FA3">
        <w:t xml:space="preserve"> </w:t>
      </w:r>
      <w:r w:rsidR="00956941" w:rsidRPr="001D6560">
        <w:t xml:space="preserve">is likely to </w:t>
      </w:r>
      <w:r w:rsidR="001E3FA3">
        <w:t xml:space="preserve">have greater impact on </w:t>
      </w:r>
      <w:r w:rsidR="001E3FA3" w:rsidRPr="001D6560">
        <w:t xml:space="preserve">near-term SSB predictions </w:t>
      </w:r>
      <w:r w:rsidR="001E3FA3">
        <w:t xml:space="preserve">in the </w:t>
      </w:r>
      <w:r w:rsidR="001D6560" w:rsidRPr="001D6560">
        <w:t xml:space="preserve">SNEMA yellowtail flounder </w:t>
      </w:r>
      <w:r w:rsidR="001E3FA3">
        <w:t xml:space="preserve">assessment </w:t>
      </w:r>
      <w:r w:rsidR="006C7F86" w:rsidRPr="001D6560">
        <w:t xml:space="preserve">than incorporating an environmental </w:t>
      </w:r>
      <w:r w:rsidR="00AE1385" w:rsidRPr="001D6560">
        <w:t>effect on recruitment</w:t>
      </w:r>
      <w:r w:rsidR="002767EC" w:rsidRPr="001D6560">
        <w:t>.</w:t>
      </w:r>
      <w:r w:rsidR="00AE5FDB">
        <w:t xml:space="preserve"> Unfortunately, whether to include the </w:t>
      </w:r>
      <w:r w:rsidR="00AE5FDB" w:rsidRPr="001D6560">
        <w:t>2D AR(1)</w:t>
      </w:r>
      <w:r w:rsidR="00AE5FDB">
        <w:t xml:space="preserve"> smoother on survival or </w:t>
      </w:r>
      <w:r w:rsidR="00AE5FDB" w:rsidRPr="00AE5FDB">
        <w:rPr>
          <w:i/>
          <w:iCs/>
        </w:rPr>
        <w:t>M</w:t>
      </w:r>
      <w:r w:rsidR="00AE5FDB">
        <w:t xml:space="preserve"> was not clear—</w:t>
      </w:r>
      <w:r w:rsidR="00874DD1">
        <w:t xml:space="preserve">the </w:t>
      </w:r>
      <w:r w:rsidR="00AE5FDB">
        <w:t xml:space="preserve">model with </w:t>
      </w:r>
      <w:r w:rsidR="00AE5FDB" w:rsidRPr="001D6560">
        <w:t>2D AR(1)</w:t>
      </w:r>
      <w:r w:rsidR="00AE5FDB">
        <w:t xml:space="preserve"> survival deviations </w:t>
      </w:r>
      <w:r w:rsidR="00874DD1">
        <w:t xml:space="preserve">(NAA-5) </w:t>
      </w:r>
      <w:r w:rsidR="00AE5FDB">
        <w:t xml:space="preserve">had lower AIC, while </w:t>
      </w:r>
      <w:r w:rsidR="00874DD1">
        <w:t xml:space="preserve">the </w:t>
      </w:r>
      <w:r w:rsidR="00AE5FDB">
        <w:t xml:space="preserve">model with </w:t>
      </w:r>
      <w:r w:rsidR="00AE5FDB" w:rsidRPr="001D6560">
        <w:t>2D AR(1)</w:t>
      </w:r>
      <w:r w:rsidR="00AE5FDB">
        <w:t xml:space="preserve"> </w:t>
      </w:r>
      <w:r w:rsidR="00AE5FDB" w:rsidRPr="00AE5FDB">
        <w:rPr>
          <w:i/>
          <w:iCs/>
        </w:rPr>
        <w:t>M</w:t>
      </w:r>
      <w:r w:rsidR="00AE5FDB">
        <w:t xml:space="preserve"> deviations </w:t>
      </w:r>
      <w:r w:rsidR="00874DD1">
        <w:t xml:space="preserve">(M-4) </w:t>
      </w:r>
      <w:r w:rsidR="00AE5FDB">
        <w:t xml:space="preserve">had lower Mohn’s </w:t>
      </w:r>
      <m:oMath>
        <m:r>
          <w:rPr>
            <w:rFonts w:ascii="Cambria Math" w:hAnsi="Cambria Math"/>
          </w:rPr>
          <m:t>ρ</m:t>
        </m:r>
      </m:oMath>
      <w:r w:rsidR="00AE5FDB">
        <w:t xml:space="preserve">. </w:t>
      </w:r>
      <w:r w:rsidR="00874DD1">
        <w:t xml:space="preserve">However, both models estimated similar </w:t>
      </w:r>
      <w:r w:rsidR="00D05D2A">
        <w:t xml:space="preserve">impacts to </w:t>
      </w:r>
      <w:r w:rsidR="00874DD1">
        <w:t>SSB projections: increased uncertainty in all projection years and increased mean SSB in 2019-2020.</w:t>
      </w:r>
      <w:r w:rsidR="00D05D2A">
        <w:t xml:space="preserve"> Taking an ensemble, or model averaging, approach is one sensible path forward, especially since allowing correlated time- and age-variation in survival </w:t>
      </w:r>
      <w:r w:rsidR="00FF3441">
        <w:t xml:space="preserve">versus </w:t>
      </w:r>
      <w:r w:rsidR="00FF3441" w:rsidRPr="00FF3441">
        <w:rPr>
          <w:i/>
          <w:iCs/>
        </w:rPr>
        <w:t>M</w:t>
      </w:r>
      <w:r w:rsidR="00FF3441">
        <w:t xml:space="preserve"> makes similar biological assumptions and </w:t>
      </w:r>
      <w:r w:rsidR="00D05D2A">
        <w:t xml:space="preserve">affected </w:t>
      </w:r>
      <w:r w:rsidR="00FF3441">
        <w:t>estimates of SSB and F in the same direction (Table 5; Figs. 2 and 7).</w:t>
      </w:r>
    </w:p>
    <w:p w14:paraId="484D700E" w14:textId="27AFF9B9" w:rsidR="00CF271D" w:rsidRDefault="008A48AE" w:rsidP="001829AC">
      <w:pPr>
        <w:pStyle w:val="Chapterheading0"/>
        <w:ind w:firstLine="720"/>
        <w:jc w:val="left"/>
      </w:pPr>
      <w:r>
        <w:t xml:space="preserve">Whether 2D AR(1) autocorrelation is included or not, allowing </w:t>
      </w:r>
      <w:r w:rsidR="00891EF6">
        <w:t xml:space="preserve">survival or </w:t>
      </w:r>
      <w:r w:rsidR="00891EF6" w:rsidRPr="00891EF6">
        <w:rPr>
          <w:i/>
          <w:iCs/>
        </w:rPr>
        <w:t>M</w:t>
      </w:r>
      <w:r>
        <w:t xml:space="preserve"> to vary in time </w:t>
      </w:r>
      <w:r w:rsidR="00722659">
        <w:t xml:space="preserve">does not make calculating biological reference points </w:t>
      </w:r>
      <w:r w:rsidR="00E409F3">
        <w:t xml:space="preserve">(BRPs) </w:t>
      </w:r>
      <w:r w:rsidR="00722659">
        <w:t xml:space="preserve">easier. </w:t>
      </w:r>
      <w:r w:rsidR="00A63579" w:rsidRPr="00EB1918">
        <w:t>We envision</w:t>
      </w:r>
      <w:r w:rsidR="00A63579">
        <w:t xml:space="preserve"> </w:t>
      </w:r>
      <w:r w:rsidR="00475529">
        <w:t>two</w:t>
      </w:r>
      <w:r w:rsidR="00A63579">
        <w:t xml:space="preserve"> different ways to calculate </w:t>
      </w:r>
      <w:r w:rsidR="00F90959">
        <w:t xml:space="preserve">BRPs </w:t>
      </w:r>
      <w:r>
        <w:t xml:space="preserve">for models with deviations in survival or </w:t>
      </w:r>
      <w:r w:rsidRPr="008A48AE">
        <w:rPr>
          <w:i/>
          <w:iCs/>
        </w:rPr>
        <w:t>M</w:t>
      </w:r>
      <w:r w:rsidR="00CF271D">
        <w:t>:</w:t>
      </w:r>
    </w:p>
    <w:p w14:paraId="2AE2118D" w14:textId="0482DD83" w:rsidR="004F6921" w:rsidRPr="00CF271D" w:rsidRDefault="00CF271D" w:rsidP="001829AC">
      <w:pPr>
        <w:pStyle w:val="Chapterheading0"/>
        <w:numPr>
          <w:ilvl w:val="0"/>
          <w:numId w:val="19"/>
        </w:numPr>
        <w:jc w:val="left"/>
      </w:pPr>
      <w:r w:rsidRPr="00CF271D">
        <w:rPr>
          <w:i/>
        </w:rPr>
        <w:t>Deterministic BRP</w:t>
      </w:r>
      <w:r w:rsidR="00361C3B">
        <w:rPr>
          <w:i/>
        </w:rPr>
        <w:t>s</w:t>
      </w:r>
      <w:r>
        <w:t xml:space="preserve">: </w:t>
      </w:r>
      <w:r w:rsidR="00323252">
        <w:t>The simplest calculation for BRPs is to ignore the stochastic variation in survival and calculate the yield curve given average survival</w:t>
      </w:r>
      <w:r>
        <w:rPr>
          <w:rFonts w:eastAsiaTheme="minorEastAsia"/>
        </w:rPr>
        <w:t xml:space="preserve">. This procedure ignores </w:t>
      </w:r>
      <w:del w:id="223" w:author="Brian Stock" w:date="2020-08-31T19:06:00Z">
        <w:r w:rsidDel="00905018">
          <w:rPr>
            <w:rFonts w:eastAsiaTheme="minorEastAsia"/>
          </w:rPr>
          <w:delText>the process error</w:delText>
        </w:r>
      </w:del>
      <w:ins w:id="224" w:author="Brian Stock" w:date="2020-08-31T19:06:00Z">
        <w:r w:rsidR="00905018">
          <w:rPr>
            <w:rFonts w:eastAsiaTheme="minorEastAsia"/>
          </w:rPr>
          <w:t>variation</w:t>
        </w:r>
      </w:ins>
      <w:r>
        <w:rPr>
          <w:rFonts w:eastAsiaTheme="minorEastAsia"/>
        </w:rPr>
        <w:t xml:space="preserve"> in biological processes and is typically used to calculate BRPs.</w:t>
      </w:r>
    </w:p>
    <w:p w14:paraId="6AAE0F22" w14:textId="2D03AE2F" w:rsidR="00CF271D" w:rsidRPr="007B76DA" w:rsidRDefault="00CF271D" w:rsidP="001829AC">
      <w:pPr>
        <w:pStyle w:val="Chapterheading0"/>
        <w:numPr>
          <w:ilvl w:val="0"/>
          <w:numId w:val="19"/>
        </w:numPr>
        <w:jc w:val="left"/>
      </w:pPr>
      <w:r w:rsidRPr="00CF271D">
        <w:rPr>
          <w:i/>
        </w:rPr>
        <w:t>Dynamic BRP</w:t>
      </w:r>
      <w:r w:rsidR="00361C3B">
        <w:rPr>
          <w:i/>
        </w:rPr>
        <w:t>s</w:t>
      </w:r>
      <w:r>
        <w:t xml:space="preserve">: </w:t>
      </w:r>
      <w:ins w:id="225" w:author="Brian Stock" w:date="2020-08-31T19:07:00Z">
        <w:r w:rsidR="00905018">
          <w:rPr>
            <w:rFonts w:eastAsiaTheme="minorEastAsia"/>
          </w:rPr>
          <w:t>BRPs can vary across time and be calculated annually based upon the survival deviation estimated for each year</w:t>
        </w:r>
      </w:ins>
      <w:ins w:id="226" w:author="Brian Stock" w:date="2020-08-31T19:08:00Z">
        <w:r w:rsidR="00905018">
          <w:rPr>
            <w:rFonts w:eastAsiaTheme="minorEastAsia"/>
          </w:rPr>
          <w:t>.</w:t>
        </w:r>
      </w:ins>
      <w:del w:id="227" w:author="Brian Stock" w:date="2020-08-31T19:26:00Z">
        <w:r w:rsidR="0078246A" w:rsidDel="005A00C6">
          <w:rPr>
            <w:rFonts w:eastAsiaTheme="minorEastAsia"/>
          </w:rPr>
          <w:delText xml:space="preserve">Regime shifts in recruitment have been shown to trigger rebuilding rules that target </w:delText>
        </w:r>
      </w:del>
      <w:del w:id="228" w:author="Brian Stock" w:date="2020-08-31T19:28:00Z">
        <w:r w:rsidR="0078246A" w:rsidDel="0003267E">
          <w:rPr>
            <w:rFonts w:eastAsiaTheme="minorEastAsia"/>
          </w:rPr>
          <w:delText xml:space="preserve">biomass levels that are essentially impossible under new recruitment dynamics </w:delText>
        </w:r>
        <w:r w:rsidR="007129F8" w:rsidDel="0003267E">
          <w:rPr>
            <w:rFonts w:eastAsiaTheme="minorEastAsia"/>
          </w:rPr>
          <w:fldChar w:fldCharType="begin"/>
        </w:r>
        <w:r w:rsidR="007129F8" w:rsidDel="0003267E">
          <w:rPr>
            <w:rFonts w:eastAsiaTheme="minorEastAsia"/>
          </w:rPr>
          <w:delInstrText xml:space="preserve"> ADDIN EN.CITE &lt;EndNote&gt;&lt;Cite&gt;&lt;Author&gt;Szuwalski&lt;/Author&gt;&lt;Year&gt;2015&lt;/Year&gt;&lt;RecNum&gt;211&lt;/RecNum&gt;&lt;DisplayText&gt;(Szuwalski et al. 2015)&lt;/DisplayText&gt;&lt;record&gt;&lt;rec-number&gt;211&lt;/rec-number&gt;&lt;foreign-keys&gt;&lt;key app="EN" db-id="sfrdfvtvbdax5de2svmvr9smwwas0vts2999" timestamp="1473186890"&gt;211&lt;/key&gt;&lt;/foreign-keys&gt;&lt;ref-type name="Journal Article"&gt;17&lt;/ref-type&gt;&lt;contributors&gt;&lt;authors&gt;&lt;author&gt;Szuwalski, Cody S&lt;/author&gt;&lt;author&gt;Vert‐Pre, Katyana A&lt;/author&gt;&lt;author&gt;Punt, André E&lt;/author&gt;&lt;author&gt;Branch, Trevor A&lt;/author&gt;&lt;author&gt;Hilborn, Ray&lt;/author&gt;&lt;/authors&gt;&lt;/contributors&gt;&lt;titles&gt;&lt;title&gt;Examining common assumptions about recruitment: a meta‐analysis of recruitment dynamics for worldwide marine fisheries&lt;/title&gt;&lt;secondary-title&gt;Fish and Fisheries&lt;/secondary-title&gt;&lt;/titles&gt;&lt;periodical&gt;&lt;full-title&gt;Fish and Fisheries&lt;/full-title&gt;&lt;/periodical&gt;&lt;pages&gt;633-648&lt;/pages&gt;&lt;volume&gt;16&lt;/volume&gt;&lt;number&gt;4&lt;/number&gt;&lt;dates&gt;&lt;year&gt;2015&lt;/year&gt;&lt;/dates&gt;&lt;isbn&gt;1467-2979&lt;/isbn&gt;&lt;urls&gt;&lt;/urls&gt;&lt;/record&gt;&lt;/Cite&gt;&lt;/EndNote&gt;</w:delInstrText>
        </w:r>
        <w:r w:rsidR="007129F8" w:rsidDel="0003267E">
          <w:rPr>
            <w:rFonts w:eastAsiaTheme="minorEastAsia"/>
          </w:rPr>
          <w:fldChar w:fldCharType="separate"/>
        </w:r>
        <w:r w:rsidR="007129F8" w:rsidDel="0003267E">
          <w:rPr>
            <w:rFonts w:eastAsiaTheme="minorEastAsia"/>
            <w:noProof/>
          </w:rPr>
          <w:delText>(Szuwalski et al. 2015)</w:delText>
        </w:r>
        <w:r w:rsidR="007129F8" w:rsidDel="0003267E">
          <w:rPr>
            <w:rFonts w:eastAsiaTheme="minorEastAsia"/>
          </w:rPr>
          <w:fldChar w:fldCharType="end"/>
        </w:r>
        <w:r w:rsidR="007129F8" w:rsidDel="0003267E">
          <w:rPr>
            <w:rFonts w:eastAsiaTheme="minorEastAsia"/>
          </w:rPr>
          <w:delText>.</w:delText>
        </w:r>
      </w:del>
      <w:del w:id="229" w:author="Brian Stock" w:date="2020-08-31T19:08:00Z">
        <w:r w:rsidR="007129F8" w:rsidDel="00905018">
          <w:rPr>
            <w:rFonts w:eastAsiaTheme="minorEastAsia"/>
          </w:rPr>
          <w:delText xml:space="preserve"> Therefore</w:delText>
        </w:r>
      </w:del>
      <w:del w:id="230" w:author="Brian Stock" w:date="2020-08-31T19:07:00Z">
        <w:r w:rsidR="007129F8" w:rsidDel="00905018">
          <w:rPr>
            <w:rFonts w:eastAsiaTheme="minorEastAsia"/>
          </w:rPr>
          <w:delText xml:space="preserve">, BRPs can </w:delText>
        </w:r>
        <w:r w:rsidR="00D42BF6" w:rsidDel="00905018">
          <w:rPr>
            <w:rFonts w:eastAsiaTheme="minorEastAsia"/>
          </w:rPr>
          <w:delText xml:space="preserve">vary across time and </w:delText>
        </w:r>
        <w:r w:rsidR="007129F8" w:rsidDel="00905018">
          <w:rPr>
            <w:rFonts w:eastAsiaTheme="minorEastAsia"/>
          </w:rPr>
          <w:delText xml:space="preserve">be calculated annually based upon the </w:delText>
        </w:r>
        <w:r w:rsidR="000E2B01" w:rsidDel="00905018">
          <w:rPr>
            <w:rFonts w:eastAsiaTheme="minorEastAsia"/>
          </w:rPr>
          <w:delText>survival deviation estimated for each year</w:delText>
        </w:r>
      </w:del>
      <w:del w:id="231" w:author="Brian Stock" w:date="2020-08-31T19:08:00Z">
        <w:r w:rsidR="007B76DA" w:rsidDel="00905018">
          <w:rPr>
            <w:rFonts w:eastAsiaTheme="minorEastAsia"/>
          </w:rPr>
          <w:delText>.</w:delText>
        </w:r>
      </w:del>
    </w:p>
    <w:p w14:paraId="2138075A" w14:textId="76A400AE" w:rsidR="00D93B2C" w:rsidRDefault="00361C3B" w:rsidP="001829AC">
      <w:pPr>
        <w:pStyle w:val="Chapterheading0"/>
        <w:jc w:val="left"/>
      </w:pPr>
      <w:r>
        <w:t>For SNEMA yellowtail flounder</w:t>
      </w:r>
      <w:r w:rsidR="004C099A">
        <w:t>,</w:t>
      </w:r>
      <w:r w:rsidR="007B76DA">
        <w:t xml:space="preserve"> </w:t>
      </w:r>
      <w:r>
        <w:t xml:space="preserve">since the 1990s estimated </w:t>
      </w:r>
      <w:r w:rsidR="007B76DA">
        <w:t>survival deviations wer</w:t>
      </w:r>
      <w:r w:rsidR="00097EDE">
        <w:t>e</w:t>
      </w:r>
      <w:r w:rsidR="007B76DA">
        <w:t xml:space="preserve"> </w:t>
      </w:r>
      <w:r w:rsidR="00896884">
        <w:t>predominantly negative</w:t>
      </w:r>
      <w:r>
        <w:t xml:space="preserve">, and </w:t>
      </w:r>
      <w:r w:rsidRPr="00361C3B">
        <w:rPr>
          <w:i/>
          <w:iCs/>
        </w:rPr>
        <w:t>M</w:t>
      </w:r>
      <w:r>
        <w:t xml:space="preserve"> deviations were mostly positive. I</w:t>
      </w:r>
      <w:r w:rsidR="004C099A">
        <w:t xml:space="preserve">gnoring </w:t>
      </w:r>
      <w:r>
        <w:t xml:space="preserve">these trends in productivity </w:t>
      </w:r>
      <w:r w:rsidR="00B22286">
        <w:t>may result</w:t>
      </w:r>
      <w:r w:rsidR="00ED15F7">
        <w:t xml:space="preserve"> in </w:t>
      </w:r>
      <w:r w:rsidR="00B22286">
        <w:t xml:space="preserve">biased </w:t>
      </w:r>
      <w:r>
        <w:t xml:space="preserve">estimates of </w:t>
      </w:r>
      <w:r w:rsidR="00B22286">
        <w:t xml:space="preserve">BRPs </w:t>
      </w:r>
      <w:r>
        <w:t xml:space="preserve">in </w:t>
      </w:r>
      <w:r w:rsidR="00B22286">
        <w:t xml:space="preserve">recent </w:t>
      </w:r>
      <w:r>
        <w:t>d</w:t>
      </w:r>
      <w:r w:rsidR="00B22286">
        <w:t xml:space="preserve">ecades. </w:t>
      </w:r>
      <w:r>
        <w:t xml:space="preserve">Furthermore, treating survival or </w:t>
      </w:r>
      <w:r w:rsidRPr="00361C3B">
        <w:rPr>
          <w:i/>
          <w:iCs/>
        </w:rPr>
        <w:t>M</w:t>
      </w:r>
      <w:r>
        <w:t xml:space="preserve"> deviations as uncorrelated in time neglects to propagate productivity changes in short-term projections. </w:t>
      </w:r>
      <w:r w:rsidR="00B22286">
        <w:t xml:space="preserve">Whereas </w:t>
      </w:r>
      <w:r>
        <w:t>calculating dyn</w:t>
      </w:r>
      <w:r w:rsidR="00B22286">
        <w:t>amic BRPs</w:t>
      </w:r>
      <w:r w:rsidR="004806FA">
        <w:t xml:space="preserve"> seems to be more appropriate</w:t>
      </w:r>
      <w:r w:rsidR="00F0659C">
        <w:t xml:space="preserve">, it </w:t>
      </w:r>
      <w:r>
        <w:lastRenderedPageBreak/>
        <w:t xml:space="preserve">poses a challenge to management </w:t>
      </w:r>
      <w:r w:rsidR="00D1175A">
        <w:t xml:space="preserve">because an assumption </w:t>
      </w:r>
      <w:r w:rsidR="001F32C7">
        <w:t xml:space="preserve">regarding how survival </w:t>
      </w:r>
      <w:r>
        <w:t xml:space="preserve">or </w:t>
      </w:r>
      <w:r w:rsidRPr="00361C3B">
        <w:rPr>
          <w:i/>
          <w:iCs/>
        </w:rPr>
        <w:t>M</w:t>
      </w:r>
      <w:r>
        <w:t xml:space="preserve"> </w:t>
      </w:r>
      <w:r w:rsidR="001F32C7">
        <w:t>deviations are attributed to f</w:t>
      </w:r>
      <w:r w:rsidR="00D1175A">
        <w:t xml:space="preserve">ishing mortality, natural mortality, and migration is required. </w:t>
      </w:r>
      <w:r w:rsidR="003866F7">
        <w:t xml:space="preserve">These three </w:t>
      </w:r>
      <w:r w:rsidR="004F2FA5">
        <w:t>processes</w:t>
      </w:r>
      <w:r w:rsidR="003866F7">
        <w:t xml:space="preserve"> are generally confounded in stock assessment models, which means that it is difficult, if possible, to </w:t>
      </w:r>
      <w:r w:rsidR="000B6A07">
        <w:t>partition</w:t>
      </w:r>
      <w:r w:rsidR="003866F7">
        <w:t xml:space="preserve"> their influence</w:t>
      </w:r>
      <w:r w:rsidR="000B6A07">
        <w:t>s</w:t>
      </w:r>
      <w:r w:rsidR="003866F7">
        <w:t xml:space="preserve"> on </w:t>
      </w:r>
      <w:r w:rsidR="00BC2B38">
        <w:t xml:space="preserve">the estimates of population attributes including </w:t>
      </w:r>
      <w:r w:rsidR="003866F7">
        <w:t>survival.</w:t>
      </w:r>
      <w:r w:rsidR="007B5925">
        <w:t xml:space="preserve"> </w:t>
      </w:r>
      <w:r w:rsidR="00B70E7D">
        <w:t>W</w:t>
      </w:r>
      <w:r w:rsidR="00D93B2C">
        <w:t xml:space="preserve">e recommend future research exploring their relative performance when coupled with management procedures and different </w:t>
      </w:r>
      <w:r w:rsidR="004F2FA5">
        <w:t>parameterizations</w:t>
      </w:r>
      <w:r w:rsidR="00D93B2C">
        <w:t xml:space="preserve"> of time-variation in survival</w:t>
      </w:r>
      <w:r w:rsidR="004F2FA5">
        <w:t xml:space="preserve"> and </w:t>
      </w:r>
      <w:r w:rsidR="004F2FA5" w:rsidRPr="004F2FA5">
        <w:rPr>
          <w:i/>
          <w:iCs/>
        </w:rPr>
        <w:t>M</w:t>
      </w:r>
      <w:r w:rsidR="00D93B2C">
        <w:t>.</w:t>
      </w:r>
    </w:p>
    <w:p w14:paraId="27934512" w14:textId="4493E067" w:rsidR="002767EC" w:rsidRDefault="00BD6211" w:rsidP="006D50E6">
      <w:pPr>
        <w:pStyle w:val="Chapterheading0"/>
        <w:ind w:firstLine="720"/>
        <w:jc w:val="left"/>
      </w:pPr>
      <w:r>
        <w:t>Care</w:t>
      </w:r>
      <w:r w:rsidR="002767EC" w:rsidRPr="009A4919">
        <w:t xml:space="preserve"> should be taken </w:t>
      </w:r>
      <w:r w:rsidR="002767EC" w:rsidRPr="009A4919">
        <w:rPr>
          <w:noProof/>
        </w:rPr>
        <w:t>when</w:t>
      </w:r>
      <w:r w:rsidR="002767EC" w:rsidRPr="009A4919">
        <w:t xml:space="preserve"> </w:t>
      </w:r>
      <w:r w:rsidR="002767EC" w:rsidRPr="009A4919">
        <w:rPr>
          <w:noProof/>
        </w:rPr>
        <w:t>interpreting</w:t>
      </w:r>
      <w:r w:rsidR="002767EC" w:rsidRPr="009A4919">
        <w:t xml:space="preserve"> the </w:t>
      </w:r>
      <w:r w:rsidR="004D6C39">
        <w:t xml:space="preserve">main </w:t>
      </w:r>
      <w:r w:rsidR="00624445">
        <w:t>finding</w:t>
      </w:r>
      <w:r w:rsidR="002767EC" w:rsidRPr="009A4919">
        <w:t xml:space="preserve">s </w:t>
      </w:r>
      <w:r w:rsidR="00301FFE">
        <w:t xml:space="preserve">found </w:t>
      </w:r>
      <w:r w:rsidR="000E09A3">
        <w:t>in this study</w:t>
      </w:r>
      <w:r w:rsidR="002767EC" w:rsidRPr="009A4919">
        <w:t xml:space="preserve">. </w:t>
      </w:r>
      <w:r w:rsidR="003A3DFC">
        <w:t xml:space="preserve">First, </w:t>
      </w:r>
      <w:r w:rsidR="00673712">
        <w:t xml:space="preserve">survival </w:t>
      </w:r>
      <w:r w:rsidR="0064235C">
        <w:t>of</w:t>
      </w:r>
      <w:r w:rsidR="00673712">
        <w:t xml:space="preserve"> the plus</w:t>
      </w:r>
      <w:r w:rsidR="008977B5">
        <w:t>-</w:t>
      </w:r>
      <w:r w:rsidR="00673712">
        <w:t>group is not strictly survival</w:t>
      </w:r>
      <w:r w:rsidR="00301FFE">
        <w:t xml:space="preserve">. </w:t>
      </w:r>
      <w:r w:rsidR="008977B5">
        <w:t>This matters because including the 2D AR(1) smoother on survival estimated increased survival of</w:t>
      </w:r>
      <w:r w:rsidR="00673712">
        <w:t xml:space="preserve"> the plus</w:t>
      </w:r>
      <w:r w:rsidR="008977B5">
        <w:t>-</w:t>
      </w:r>
      <w:r w:rsidR="00673712">
        <w:t>group</w:t>
      </w:r>
      <w:r w:rsidR="008977B5">
        <w:t>, which resulted in higher short-term forecasts of SSB relative to models with independent survival deviations</w:t>
      </w:r>
      <w:r w:rsidR="00673712">
        <w:t xml:space="preserve"> </w:t>
      </w:r>
      <w:r w:rsidR="008977B5">
        <w:t xml:space="preserve">or 2D AR(1) deviations on </w:t>
      </w:r>
      <w:r w:rsidR="008977B5" w:rsidRPr="008977B5">
        <w:rPr>
          <w:i/>
          <w:iCs/>
        </w:rPr>
        <w:t>M</w:t>
      </w:r>
      <w:r w:rsidR="008977B5">
        <w:t>.</w:t>
      </w:r>
      <w:r w:rsidR="00301FFE">
        <w:t xml:space="preserve"> </w:t>
      </w:r>
      <w:r w:rsidR="00A96379">
        <w:t>Second</w:t>
      </w:r>
      <w:r w:rsidR="002767EC" w:rsidRPr="009A4919">
        <w:t xml:space="preserve">, </w:t>
      </w:r>
      <w:r w:rsidR="00301FFE">
        <w:t xml:space="preserve">population </w:t>
      </w:r>
      <w:r w:rsidR="00A463BC">
        <w:t xml:space="preserve">dynamics </w:t>
      </w:r>
      <w:r w:rsidR="006D50E6">
        <w:t>in the 3</w:t>
      </w:r>
      <w:ins w:id="232" w:author="Haikun Xu" w:date="2020-08-07T15:44:00Z">
        <w:r w:rsidR="007B2EFB">
          <w:t>-</w:t>
        </w:r>
      </w:ins>
      <w:del w:id="233" w:author="Haikun Xu" w:date="2020-08-07T15:44:00Z">
        <w:r w:rsidR="006D50E6" w:rsidDel="007B2EFB">
          <w:delText xml:space="preserve"> </w:delText>
        </w:r>
      </w:del>
      <w:r w:rsidR="006D50E6">
        <w:t>year projection time period were</w:t>
      </w:r>
      <w:r w:rsidR="00A463BC">
        <w:t xml:space="preserve"> predicted </w:t>
      </w:r>
      <w:r w:rsidR="006D50E6">
        <w:t xml:space="preserve">by </w:t>
      </w:r>
      <w:r w:rsidR="006C528E">
        <w:t xml:space="preserve">fixing </w:t>
      </w:r>
      <w:r w:rsidR="006D50E6" w:rsidRPr="006D50E6">
        <w:rPr>
          <w:i/>
          <w:iCs/>
        </w:rPr>
        <w:t>F</w:t>
      </w:r>
      <w:r w:rsidR="006D50E6">
        <w:t xml:space="preserve"> </w:t>
      </w:r>
      <w:r w:rsidR="006C528E">
        <w:t xml:space="preserve">= 0, </w:t>
      </w:r>
      <w:r w:rsidR="006D50E6">
        <w:t xml:space="preserve">and </w:t>
      </w:r>
      <w:r w:rsidR="006C528E">
        <w:t>non-zero catches will almost certainly occur</w:t>
      </w:r>
      <w:r w:rsidR="006D50E6">
        <w:t xml:space="preserve">. </w:t>
      </w:r>
      <w:r w:rsidR="001E5758">
        <w:t>Last</w:t>
      </w:r>
      <w:r w:rsidR="002767EC" w:rsidRPr="009A4919">
        <w:t xml:space="preserve">, </w:t>
      </w:r>
      <w:r w:rsidR="00F6630C">
        <w:t xml:space="preserve">all </w:t>
      </w:r>
      <w:r w:rsidR="002767EC" w:rsidRPr="009A4919">
        <w:t xml:space="preserve">the conclusions </w:t>
      </w:r>
      <w:r w:rsidR="00BD38A8">
        <w:t xml:space="preserve">made </w:t>
      </w:r>
      <w:r w:rsidR="00F6630C">
        <w:t xml:space="preserve">in this study </w:t>
      </w:r>
      <w:r w:rsidR="002767EC" w:rsidRPr="009A4919">
        <w:t xml:space="preserve">are species-specific. </w:t>
      </w:r>
      <w:r w:rsidR="00F75FAE">
        <w:t xml:space="preserve">For example, </w:t>
      </w:r>
      <w:r w:rsidR="002767EC" w:rsidRPr="009A4919">
        <w:t xml:space="preserve">the </w:t>
      </w:r>
      <w:r w:rsidR="00BD38A8">
        <w:t xml:space="preserve">relative importance of </w:t>
      </w:r>
      <w:r w:rsidR="00E07F95">
        <w:t>the recruitment covariate</w:t>
      </w:r>
      <w:r w:rsidR="00B87620">
        <w:t xml:space="preserve">, deviations in survival versus </w:t>
      </w:r>
      <w:r w:rsidR="00B87620" w:rsidRPr="00B87620">
        <w:rPr>
          <w:i/>
          <w:iCs/>
        </w:rPr>
        <w:t>M</w:t>
      </w:r>
      <w:r w:rsidR="00B87620">
        <w:t xml:space="preserve">, and 2D AR(1) </w:t>
      </w:r>
      <w:r w:rsidR="00E07F95">
        <w:t>smoother</w:t>
      </w:r>
      <w:r w:rsidR="00BD38A8">
        <w:t xml:space="preserve"> </w:t>
      </w:r>
      <w:r w:rsidR="00E07F95">
        <w:t>to SSB prediction</w:t>
      </w:r>
      <w:r w:rsidR="002767EC" w:rsidRPr="009A4919">
        <w:t xml:space="preserve"> </w:t>
      </w:r>
      <w:r w:rsidR="00BD38A8">
        <w:t xml:space="preserve">is highly </w:t>
      </w:r>
      <w:r w:rsidR="002767EC" w:rsidRPr="009A4919">
        <w:t>depend</w:t>
      </w:r>
      <w:r w:rsidR="00BD38A8">
        <w:t>ent</w:t>
      </w:r>
      <w:r w:rsidR="002767EC" w:rsidRPr="009A4919">
        <w:t xml:space="preserve"> upon the parameters (e.g., </w:t>
      </w:r>
      <w:r w:rsidR="00BD38A8">
        <w:t xml:space="preserve">age at </w:t>
      </w:r>
      <w:r w:rsidR="002767EC" w:rsidRPr="009A4919">
        <w:t>maturity, longevity, selec</w:t>
      </w:r>
      <w:r w:rsidR="00BD38A8">
        <w:t>tivity</w:t>
      </w:r>
      <w:r w:rsidR="00F6630C">
        <w:t xml:space="preserve"> and weight-at-age) that</w:t>
      </w:r>
      <w:r w:rsidR="002767EC" w:rsidRPr="009A4919">
        <w:t xml:space="preserve"> </w:t>
      </w:r>
      <w:r w:rsidR="00F6630C">
        <w:t>influence</w:t>
      </w:r>
      <w:r w:rsidR="002767EC" w:rsidRPr="009A4919">
        <w:t xml:space="preserve"> the age structure </w:t>
      </w:r>
      <w:r w:rsidR="00CC53A4">
        <w:t xml:space="preserve">and life history </w:t>
      </w:r>
      <w:r w:rsidR="002767EC" w:rsidRPr="009A4919">
        <w:t xml:space="preserve">of the stock. Generally speaking, </w:t>
      </w:r>
      <w:r w:rsidR="00E07F95">
        <w:t>the</w:t>
      </w:r>
      <w:r w:rsidR="002767EC" w:rsidRPr="009A4919">
        <w:t xml:space="preserve"> </w:t>
      </w:r>
      <w:r w:rsidR="00B87620">
        <w:t xml:space="preserve">2D AR(1) </w:t>
      </w:r>
      <w:r w:rsidR="00CC53A4">
        <w:t>smoother</w:t>
      </w:r>
      <w:r w:rsidR="00A420DA">
        <w:t xml:space="preserve"> </w:t>
      </w:r>
      <w:r w:rsidR="00E07F95">
        <w:t>can directly impact</w:t>
      </w:r>
      <w:r w:rsidR="00BD38A8">
        <w:t xml:space="preserve"> the predicted </w:t>
      </w:r>
      <w:r w:rsidR="00B87620">
        <w:t>numbers</w:t>
      </w:r>
      <w:r w:rsidR="00BD38A8">
        <w:t xml:space="preserve"> at all ages, </w:t>
      </w:r>
      <w:r w:rsidR="00E07F95">
        <w:t xml:space="preserve">and </w:t>
      </w:r>
      <w:r w:rsidR="009C2459">
        <w:t xml:space="preserve">thereby, </w:t>
      </w:r>
      <w:r w:rsidR="002767EC" w:rsidRPr="009A4919">
        <w:t xml:space="preserve">is </w:t>
      </w:r>
      <w:r w:rsidR="005E7CE8">
        <w:t xml:space="preserve">expected to be </w:t>
      </w:r>
      <w:r w:rsidR="002767EC" w:rsidRPr="009A4919">
        <w:t xml:space="preserve">more important </w:t>
      </w:r>
      <w:r w:rsidR="00196AED">
        <w:t xml:space="preserve">to </w:t>
      </w:r>
      <w:r w:rsidR="009C2459">
        <w:t>near-term SSB prediction</w:t>
      </w:r>
      <w:r w:rsidR="00196AED">
        <w:t xml:space="preserve"> </w:t>
      </w:r>
      <w:r w:rsidR="009C2459">
        <w:t xml:space="preserve">for </w:t>
      </w:r>
      <w:r w:rsidR="00196AED" w:rsidRPr="009A4919">
        <w:t>late-ma</w:t>
      </w:r>
      <w:r w:rsidR="00196AED">
        <w:t xml:space="preserve">tured and long-lived fish stocks. </w:t>
      </w:r>
      <w:r w:rsidR="00AC7139">
        <w:t xml:space="preserve">On the other hand, </w:t>
      </w:r>
      <w:r w:rsidR="009C2459">
        <w:t>a recruitment covariate</w:t>
      </w:r>
      <w:r w:rsidR="00196AED">
        <w:t xml:space="preserve"> </w:t>
      </w:r>
      <w:r w:rsidR="009C2459">
        <w:t>can only dir</w:t>
      </w:r>
      <w:r w:rsidR="00CC53A4">
        <w:t>ect</w:t>
      </w:r>
      <w:r w:rsidR="009C2459">
        <w:t>ly</w:t>
      </w:r>
      <w:r w:rsidR="00CC53A4">
        <w:t xml:space="preserve"> impact n</w:t>
      </w:r>
      <w:r w:rsidR="009C2459">
        <w:t xml:space="preserve">ear-term </w:t>
      </w:r>
      <w:r w:rsidR="00AC7139">
        <w:t xml:space="preserve">predictions of </w:t>
      </w:r>
      <w:r w:rsidR="009C2459">
        <w:t>recruitment. For</w:t>
      </w:r>
      <w:r w:rsidR="00CC53A4">
        <w:t xml:space="preserve"> late-matured and long-lived fish stocks, the </w:t>
      </w:r>
      <w:r w:rsidR="009C2459">
        <w:t xml:space="preserve">covariate-induced </w:t>
      </w:r>
      <w:r w:rsidR="009C2459">
        <w:lastRenderedPageBreak/>
        <w:t>change in recruitment prediction</w:t>
      </w:r>
      <w:r w:rsidR="00CC53A4">
        <w:t xml:space="preserve"> </w:t>
      </w:r>
      <w:r w:rsidR="00FB7C29">
        <w:t>is not able to</w:t>
      </w:r>
      <w:r w:rsidR="00A420DA">
        <w:t xml:space="preserve"> propagate to </w:t>
      </w:r>
      <w:r w:rsidR="00AC7139">
        <w:t>most of the mature</w:t>
      </w:r>
      <w:r w:rsidR="00D05AD5">
        <w:t xml:space="preserve"> </w:t>
      </w:r>
      <w:r w:rsidR="00196AED">
        <w:t>age classes</w:t>
      </w:r>
      <w:r w:rsidR="00AC7139">
        <w:t>,</w:t>
      </w:r>
      <w:r w:rsidR="00196AED">
        <w:t xml:space="preserve"> </w:t>
      </w:r>
      <w:r w:rsidR="00D92C22">
        <w:t xml:space="preserve">and </w:t>
      </w:r>
      <w:r w:rsidR="00AC7139">
        <w:t xml:space="preserve">therefore will not appreciably </w:t>
      </w:r>
      <w:r w:rsidR="000213F0">
        <w:t>impact SSB prediction</w:t>
      </w:r>
      <w:r w:rsidR="00AC7139">
        <w:t>s</w:t>
      </w:r>
      <w:r w:rsidR="000213F0">
        <w:t xml:space="preserve"> in the near-term</w:t>
      </w:r>
      <w:r w:rsidR="00BD38A8">
        <w:t>.</w:t>
      </w:r>
    </w:p>
    <w:p w14:paraId="69200E45" w14:textId="4CD38B1D" w:rsidR="006E0CB5" w:rsidRDefault="00DF5AE0" w:rsidP="001829AC">
      <w:pPr>
        <w:pStyle w:val="Chapterheading0"/>
        <w:ind w:firstLine="720"/>
        <w:jc w:val="left"/>
      </w:pPr>
      <w:r>
        <w:rPr>
          <w:lang w:eastAsia="zh-CN"/>
        </w:rPr>
        <w:t>One final note is that the run time required to fit the models varied substantially and in unintuitive patterns. Much of TMB’s advantage over ADMB in computational speed depends on its algorithm for automatically detecting sparseness of the Hessian matrix (Kristensen et al. 2016)</w:t>
      </w:r>
      <w:r w:rsidR="00DB55B6">
        <w:rPr>
          <w:lang w:eastAsia="zh-CN"/>
        </w:rPr>
        <w:t xml:space="preserve">, and we found that this sparseness detection was the most important determinant of model run time. Directly </w:t>
      </w:r>
      <w:r w:rsidR="0038372E">
        <w:rPr>
          <w:lang w:eastAsia="zh-CN"/>
        </w:rPr>
        <w:t>specifying</w:t>
      </w:r>
      <w:r w:rsidR="00DB55B6">
        <w:rPr>
          <w:lang w:eastAsia="zh-CN"/>
        </w:rPr>
        <w:t xml:space="preserve"> the survival deviations, </w:t>
      </w:r>
      <m:oMath>
        <m:sSub>
          <m:sSubPr>
            <m:ctrlPr>
              <w:rPr>
                <w:rFonts w:ascii="Cambria Math" w:hAnsi="Cambria Math"/>
                <w:i/>
                <w:iCs/>
              </w:rPr>
            </m:ctrlPr>
          </m:sSubPr>
          <m:e>
            <m:r>
              <w:rPr>
                <w:rFonts w:ascii="Cambria Math" w:hAnsi="Cambria Math"/>
              </w:rPr>
              <m:t>ε</m:t>
            </m:r>
          </m:e>
          <m:sub>
            <m:r>
              <w:rPr>
                <w:rFonts w:ascii="Cambria Math" w:hAnsi="Cambria Math"/>
              </w:rPr>
              <m:t>a,y</m:t>
            </m:r>
          </m:sub>
        </m:sSub>
      </m:oMath>
      <w:r w:rsidR="00DB55B6">
        <w:rPr>
          <w:lang w:eastAsia="zh-CN"/>
        </w:rPr>
        <w:t xml:space="preserve">, as random effect parameters did not result in a sparse Hessian, but parameterizing the log numbers at age, </w:t>
      </w:r>
      <m:oMath>
        <m:sSub>
          <m:sSubPr>
            <m:ctrlPr>
              <w:rPr>
                <w:rFonts w:ascii="Cambria Math" w:hAnsi="Cambria Math"/>
                <w:i/>
                <w:iCs/>
              </w:rPr>
            </m:ctrlPr>
          </m:sSubPr>
          <m:e>
            <m:r>
              <m:rPr>
                <m:sty m:val="p"/>
              </m:rPr>
              <w:rPr>
                <w:rFonts w:ascii="Cambria Math" w:hAnsi="Cambria Math"/>
              </w:rPr>
              <m:t>log</m:t>
            </m:r>
            <m:r>
              <w:rPr>
                <w:rFonts w:ascii="Cambria Math" w:hAnsi="Cambria Math"/>
              </w:rPr>
              <m:t>(N</m:t>
            </m:r>
          </m:e>
          <m:sub>
            <m:r>
              <w:rPr>
                <w:rFonts w:ascii="Cambria Math" w:hAnsi="Cambria Math"/>
              </w:rPr>
              <m:t>a,y</m:t>
            </m:r>
          </m:sub>
        </m:sSub>
        <m:r>
          <w:rPr>
            <w:rFonts w:ascii="Cambria Math" w:hAnsi="Cambria Math"/>
          </w:rPr>
          <m:t>)</m:t>
        </m:r>
      </m:oMath>
      <w:r w:rsidR="00DB55B6">
        <w:rPr>
          <w:lang w:eastAsia="zh-CN"/>
        </w:rPr>
        <w:t xml:space="preserve">, </w:t>
      </w:r>
      <w:r w:rsidR="0038372E">
        <w:rPr>
          <w:lang w:eastAsia="zh-CN"/>
        </w:rPr>
        <w:t xml:space="preserve">and then calculating the </w:t>
      </w:r>
      <m:oMath>
        <m:sSub>
          <m:sSubPr>
            <m:ctrlPr>
              <w:rPr>
                <w:rFonts w:ascii="Cambria Math" w:hAnsi="Cambria Math"/>
                <w:i/>
                <w:iCs/>
              </w:rPr>
            </m:ctrlPr>
          </m:sSubPr>
          <m:e>
            <m:r>
              <w:rPr>
                <w:rFonts w:ascii="Cambria Math" w:hAnsi="Cambria Math"/>
              </w:rPr>
              <m:t>ε</m:t>
            </m:r>
          </m:e>
          <m:sub>
            <m:r>
              <w:rPr>
                <w:rFonts w:ascii="Cambria Math" w:hAnsi="Cambria Math"/>
              </w:rPr>
              <m:t>a,y</m:t>
            </m:r>
          </m:sub>
        </m:sSub>
      </m:oMath>
      <w:r w:rsidR="0038372E">
        <w:rPr>
          <w:iCs/>
        </w:rPr>
        <w:t xml:space="preserve"> as derived quantities, </w:t>
      </w:r>
      <w:r w:rsidR="00DB55B6">
        <w:rPr>
          <w:lang w:eastAsia="zh-CN"/>
        </w:rPr>
        <w:t>did. When only numbers at age 1 (i.e. recruits) were random effects</w:t>
      </w:r>
      <w:r w:rsidR="0038372E">
        <w:rPr>
          <w:lang w:eastAsia="zh-CN"/>
        </w:rPr>
        <w:t xml:space="preserve">, the Hessian was not detected as sparse. Thus, some of the least complex models we considered (e.g. </w:t>
      </w:r>
      <w:r w:rsidR="001F17A7">
        <w:rPr>
          <w:lang w:eastAsia="zh-CN"/>
        </w:rPr>
        <w:t>Base</w:t>
      </w:r>
      <w:r w:rsidR="0038372E">
        <w:rPr>
          <w:lang w:eastAsia="zh-CN"/>
        </w:rPr>
        <w:t>, NAA-</w:t>
      </w:r>
      <w:r w:rsidR="001F17A7">
        <w:rPr>
          <w:lang w:eastAsia="zh-CN"/>
        </w:rPr>
        <w:t>1</w:t>
      </w:r>
      <w:r w:rsidR="0038372E">
        <w:rPr>
          <w:lang w:eastAsia="zh-CN"/>
        </w:rPr>
        <w:t xml:space="preserve">, and </w:t>
      </w:r>
      <w:r w:rsidR="001F17A7">
        <w:rPr>
          <w:lang w:eastAsia="zh-CN"/>
        </w:rPr>
        <w:t>M-1)</w:t>
      </w:r>
      <w:r w:rsidR="0038372E">
        <w:rPr>
          <w:lang w:eastAsia="zh-CN"/>
        </w:rPr>
        <w:t xml:space="preserve"> took longer to run than the most complex model, NAA-M-CPI-</w:t>
      </w:r>
      <w:r w:rsidR="001F17A7">
        <w:rPr>
          <w:lang w:eastAsia="zh-CN"/>
        </w:rPr>
        <w:t>2</w:t>
      </w:r>
      <w:r w:rsidR="0038372E">
        <w:rPr>
          <w:lang w:eastAsia="zh-CN"/>
        </w:rPr>
        <w:t xml:space="preserve"> (Table </w:t>
      </w:r>
      <w:r w:rsidR="001F17A7">
        <w:rPr>
          <w:lang w:eastAsia="zh-CN"/>
        </w:rPr>
        <w:t>5</w:t>
      </w:r>
      <w:r w:rsidR="0038372E">
        <w:rPr>
          <w:lang w:eastAsia="zh-CN"/>
        </w:rPr>
        <w:t xml:space="preserve">). </w:t>
      </w:r>
      <w:r w:rsidR="00F46A02">
        <w:rPr>
          <w:lang w:eastAsia="zh-CN"/>
        </w:rPr>
        <w:t>With or without a sparse Hessian, adding 2D AR(1) autocorrelation increased run time by about 3x. Increasing model complexity had little impact on run time as long as the Hessian was detected as sparse, and the most complex model took 1.35 minutes to run on a laptop computer</w:t>
      </w:r>
      <w:r w:rsidR="00FC3C50">
        <w:rPr>
          <w:lang w:eastAsia="zh-CN"/>
        </w:rPr>
        <w:t xml:space="preserve"> (Table </w:t>
      </w:r>
      <w:r w:rsidR="001F17A7">
        <w:rPr>
          <w:lang w:eastAsia="zh-CN"/>
        </w:rPr>
        <w:t>5</w:t>
      </w:r>
      <w:r w:rsidR="00FC3C50">
        <w:rPr>
          <w:lang w:eastAsia="zh-CN"/>
        </w:rPr>
        <w:t>)</w:t>
      </w:r>
      <w:r w:rsidR="00F46A02">
        <w:rPr>
          <w:lang w:eastAsia="zh-CN"/>
        </w:rPr>
        <w:t xml:space="preserve">. </w:t>
      </w:r>
      <w:r w:rsidR="00D25C94">
        <w:rPr>
          <w:lang w:eastAsia="zh-CN"/>
        </w:rPr>
        <w:t>Therefore, w</w:t>
      </w:r>
      <w:r w:rsidR="00F46A02">
        <w:rPr>
          <w:lang w:eastAsia="zh-CN"/>
        </w:rPr>
        <w:t xml:space="preserve">hile these results are limited to the </w:t>
      </w:r>
      <w:r w:rsidR="00FC3C50">
        <w:rPr>
          <w:lang w:eastAsia="zh-CN"/>
        </w:rPr>
        <w:t>dimension of the SNEMA yellowtail flounder application (e.g. the number of age classes and time steps)</w:t>
      </w:r>
      <w:r w:rsidR="00F46A02">
        <w:rPr>
          <w:lang w:eastAsia="zh-CN"/>
        </w:rPr>
        <w:t xml:space="preserve">, </w:t>
      </w:r>
      <w:r w:rsidR="00FC3C50">
        <w:rPr>
          <w:lang w:eastAsia="zh-CN"/>
        </w:rPr>
        <w:t xml:space="preserve">they suggest that </w:t>
      </w:r>
      <w:r w:rsidR="00247A0C">
        <w:rPr>
          <w:lang w:eastAsia="zh-CN"/>
        </w:rPr>
        <w:t xml:space="preserve">computation speed </w:t>
      </w:r>
      <w:r w:rsidR="00247A0C">
        <w:rPr>
          <w:lang w:eastAsia="zh-CN"/>
        </w:rPr>
        <w:t xml:space="preserve">is </w:t>
      </w:r>
      <w:r w:rsidR="00247A0C" w:rsidRPr="0040254B">
        <w:t xml:space="preserve">unlikely to be a </w:t>
      </w:r>
      <w:bookmarkStart w:id="234" w:name="OLE_LINK5"/>
      <w:bookmarkStart w:id="235" w:name="OLE_LINK6"/>
      <w:r w:rsidR="00247A0C" w:rsidRPr="0040254B">
        <w:t>hurdle</w:t>
      </w:r>
      <w:bookmarkEnd w:id="234"/>
      <w:bookmarkEnd w:id="235"/>
      <w:r w:rsidR="00247A0C" w:rsidRPr="0040254B">
        <w:t xml:space="preserve"> </w:t>
      </w:r>
      <w:r w:rsidR="00247A0C">
        <w:t xml:space="preserve">to </w:t>
      </w:r>
      <w:r w:rsidR="00FC3C50">
        <w:rPr>
          <w:lang w:eastAsia="zh-CN"/>
        </w:rPr>
        <w:t>incorporating additional complexity into stock assessments via random effects in TMB</w:t>
      </w:r>
      <w:bookmarkStart w:id="236" w:name="OLE_LINK49"/>
      <w:bookmarkStart w:id="237" w:name="OLE_LINK50"/>
      <w:r w:rsidR="00CC772F">
        <w:t>.</w:t>
      </w:r>
      <w:bookmarkStart w:id="238" w:name="_Toc465598054"/>
      <w:bookmarkEnd w:id="236"/>
      <w:bookmarkEnd w:id="237"/>
      <w:r w:rsidR="005E7CE8">
        <w:br w:type="page"/>
      </w:r>
      <w:bookmarkStart w:id="239" w:name="OLE_LINK1"/>
      <w:bookmarkStart w:id="240" w:name="OLE_LINK2"/>
      <w:bookmarkEnd w:id="238"/>
    </w:p>
    <w:p w14:paraId="769849C2" w14:textId="77777777" w:rsidR="004753A9" w:rsidRPr="004C096C" w:rsidRDefault="004753A9" w:rsidP="004753A9">
      <w:pPr>
        <w:pStyle w:val="Heading1"/>
        <w:rPr>
          <w:b w:val="0"/>
        </w:rPr>
      </w:pPr>
      <w:bookmarkStart w:id="241" w:name="table-1.-naa-only-models-where-only-naa-"/>
      <w:r w:rsidRPr="004C096C">
        <w:rPr>
          <w:rFonts w:hint="eastAsia"/>
        </w:rPr>
        <w:lastRenderedPageBreak/>
        <w:t>Refer</w:t>
      </w:r>
      <w:r w:rsidRPr="004C096C">
        <w:t>ences</w:t>
      </w:r>
    </w:p>
    <w:p w14:paraId="4EED52CD" w14:textId="1B6D8BB6" w:rsidR="003402DE" w:rsidRPr="0003267E" w:rsidRDefault="003402DE" w:rsidP="004753A9">
      <w:pPr>
        <w:ind w:left="720" w:hanging="720"/>
        <w:rPr>
          <w:rFonts w:ascii="Times New Roman" w:hAnsi="Times New Roman" w:cs="Times New Roman"/>
        </w:rPr>
      </w:pPr>
      <w:r w:rsidRPr="0003267E">
        <w:rPr>
          <w:rFonts w:ascii="Times New Roman" w:hAnsi="Times New Roman" w:cs="Times New Roman"/>
        </w:rPr>
        <w:t>Aeberhard, W. H., Mills Flemming, J., and Nielsen, A. 2018. Review of State-Space Models for Fisheries Science. Annual Review of Statistics and Its Application</w:t>
      </w:r>
      <w:del w:id="242" w:author="Brian Stock" w:date="2020-08-31T19:31:00Z">
        <w:r w:rsidRPr="0003267E" w:rsidDel="0003267E">
          <w:rPr>
            <w:rFonts w:ascii="Times New Roman" w:hAnsi="Times New Roman" w:cs="Times New Roman"/>
          </w:rPr>
          <w:delText>,</w:delText>
        </w:r>
      </w:del>
      <w:r w:rsidRPr="0003267E">
        <w:rPr>
          <w:rFonts w:ascii="Times New Roman" w:hAnsi="Times New Roman" w:cs="Times New Roman"/>
        </w:rPr>
        <w:t xml:space="preserve"> 5: 215–235. </w:t>
      </w:r>
    </w:p>
    <w:p w14:paraId="76A6C5ED" w14:textId="1822FE55" w:rsidR="008A373A" w:rsidRPr="0003267E" w:rsidRDefault="008A373A" w:rsidP="008A373A">
      <w:pPr>
        <w:ind w:left="720" w:hanging="720"/>
        <w:rPr>
          <w:rFonts w:ascii="Times New Roman" w:hAnsi="Times New Roman" w:cs="Times New Roman"/>
        </w:rPr>
      </w:pPr>
      <w:r w:rsidRPr="0003267E">
        <w:rPr>
          <w:rFonts w:ascii="Times New Roman" w:hAnsi="Times New Roman" w:cs="Times New Roman"/>
        </w:rPr>
        <w:t>Akaike, H. 1973. Information theory and an extension of the maximum likelihood principle. In Proceedings of the Second International Symposium on Information Theory, ed. B. N. Petrov and F. Csaki, 267–281. Budapest: Akademiai Kiado. Reprinted in Breakthroughs in Statistics, ed. S. Kotz, 610–624. New York: Springer (1992).</w:t>
      </w:r>
    </w:p>
    <w:p w14:paraId="1183C558" w14:textId="754C7C2D" w:rsidR="00FE2CEE" w:rsidRPr="0003267E" w:rsidRDefault="00FE2CEE" w:rsidP="008A373A">
      <w:pPr>
        <w:ind w:left="720" w:hanging="720"/>
        <w:rPr>
          <w:rFonts w:ascii="Times New Roman" w:hAnsi="Times New Roman" w:cs="Times New Roman"/>
        </w:rPr>
      </w:pPr>
      <w:r w:rsidRPr="0003267E">
        <w:rPr>
          <w:rFonts w:ascii="Times New Roman" w:hAnsi="Times New Roman" w:cs="Times New Roman"/>
        </w:rPr>
        <w:t>Aldrin, M., Tvete, I. F., Aanes, S., and Subbey, S. 2020. The specification of the data model part in the SAM model matters. Fisheries Research</w:t>
      </w:r>
      <w:del w:id="243" w:author="Brian Stock" w:date="2020-08-31T19:31:00Z">
        <w:r w:rsidRPr="0003267E" w:rsidDel="0003267E">
          <w:rPr>
            <w:rFonts w:ascii="Times New Roman" w:hAnsi="Times New Roman" w:cs="Times New Roman"/>
          </w:rPr>
          <w:delText>,</w:delText>
        </w:r>
      </w:del>
      <w:r w:rsidRPr="0003267E">
        <w:rPr>
          <w:rFonts w:ascii="Times New Roman" w:hAnsi="Times New Roman" w:cs="Times New Roman"/>
        </w:rPr>
        <w:t xml:space="preserve"> 229: 105585.</w:t>
      </w:r>
    </w:p>
    <w:p w14:paraId="4B5290C9" w14:textId="772189ED"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Change w:id="244" w:author="Brian Stock" w:date="2020-08-31T19:35:00Z">
            <w:rPr>
              <w:rFonts w:ascii="Times New Roman" w:hAnsi="Times New Roman" w:cs="Times New Roman"/>
            </w:rPr>
          </w:rPrChange>
        </w:rPr>
        <w:fldChar w:fldCharType="begin"/>
      </w:r>
      <w:r w:rsidRPr="0003267E">
        <w:rPr>
          <w:rFonts w:ascii="Times New Roman" w:hAnsi="Times New Roman" w:cs="Times New Roman"/>
        </w:rPr>
        <w:instrText xml:space="preserve"> ADDIN EN.REFLIST </w:instrText>
      </w:r>
      <w:r w:rsidRPr="0003267E">
        <w:rPr>
          <w:rFonts w:ascii="Times New Roman" w:hAnsi="Times New Roman" w:cs="Times New Roman"/>
          <w:rPrChange w:id="245" w:author="Brian Stock" w:date="2020-08-31T19:35:00Z">
            <w:rPr>
              <w:rFonts w:ascii="Times New Roman" w:hAnsi="Times New Roman" w:cs="Times New Roman"/>
            </w:rPr>
          </w:rPrChange>
        </w:rPr>
        <w:fldChar w:fldCharType="separate"/>
      </w:r>
      <w:r w:rsidRPr="0003267E">
        <w:rPr>
          <w:rFonts w:ascii="Times New Roman" w:hAnsi="Times New Roman" w:cs="Times New Roman"/>
        </w:rPr>
        <w:t>Atchison, J.</w:t>
      </w:r>
      <w:del w:id="246" w:author="Brian Stock" w:date="2020-08-31T19:35:00Z">
        <w:r w:rsidRPr="0003267E" w:rsidDel="0003267E">
          <w:rPr>
            <w:rFonts w:ascii="Times New Roman" w:hAnsi="Times New Roman" w:cs="Times New Roman"/>
          </w:rPr>
          <w:delText>;</w:delText>
        </w:r>
      </w:del>
      <w:ins w:id="247"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248"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Shen, S.M. </w:t>
      </w:r>
      <w:ins w:id="249" w:author="Brian Stock" w:date="2020-08-31T15:23:00Z">
        <w:r w:rsidR="00B26BC1" w:rsidRPr="0003267E">
          <w:rPr>
            <w:rFonts w:ascii="Times New Roman" w:hAnsi="Times New Roman" w:cs="Times New Roman"/>
          </w:rPr>
          <w:t xml:space="preserve">1980. </w:t>
        </w:r>
      </w:ins>
      <w:r w:rsidRPr="0003267E">
        <w:rPr>
          <w:rFonts w:ascii="Times New Roman" w:hAnsi="Times New Roman" w:cs="Times New Roman"/>
        </w:rPr>
        <w:t>Logistic-normal distributions: Some properties and uses. Biometrika. 67:</w:t>
      </w:r>
      <w:ins w:id="250" w:author="Brian Stock" w:date="2020-08-31T19:33:00Z">
        <w:r w:rsidR="0003267E" w:rsidRPr="0003267E">
          <w:rPr>
            <w:rFonts w:ascii="Times New Roman" w:hAnsi="Times New Roman" w:cs="Times New Roman"/>
          </w:rPr>
          <w:t xml:space="preserve"> </w:t>
        </w:r>
      </w:ins>
      <w:r w:rsidRPr="0003267E">
        <w:rPr>
          <w:rFonts w:ascii="Times New Roman" w:hAnsi="Times New Roman" w:cs="Times New Roman"/>
        </w:rPr>
        <w:t>261-272</w:t>
      </w:r>
      <w:ins w:id="251" w:author="Brian Stock" w:date="2020-08-31T15:23:00Z">
        <w:r w:rsidR="00B26BC1" w:rsidRPr="0003267E">
          <w:rPr>
            <w:rFonts w:ascii="Times New Roman" w:hAnsi="Times New Roman" w:cs="Times New Roman"/>
          </w:rPr>
          <w:t>.</w:t>
        </w:r>
      </w:ins>
      <w:del w:id="252" w:author="Brian Stock" w:date="2020-08-31T15:23:00Z">
        <w:r w:rsidRPr="0003267E" w:rsidDel="00B26BC1">
          <w:rPr>
            <w:rFonts w:ascii="Times New Roman" w:hAnsi="Times New Roman" w:cs="Times New Roman"/>
          </w:rPr>
          <w:delText>; 1980</w:delText>
        </w:r>
      </w:del>
    </w:p>
    <w:p w14:paraId="2CE53AAC" w14:textId="09308CBB" w:rsidR="0003267E" w:rsidRPr="0003267E" w:rsidRDefault="004753A9" w:rsidP="004753A9">
      <w:pPr>
        <w:ind w:left="720" w:hanging="720"/>
        <w:rPr>
          <w:rFonts w:ascii="Times New Roman" w:hAnsi="Times New Roman" w:cs="Times New Roman"/>
        </w:rPr>
      </w:pPr>
      <w:del w:id="253" w:author="Brian Stock" w:date="2020-08-31T19:33:00Z">
        <w:r w:rsidRPr="0003267E" w:rsidDel="0003267E">
          <w:rPr>
            <w:rFonts w:ascii="Times New Roman" w:hAnsi="Times New Roman" w:cs="Times New Roman"/>
          </w:rPr>
          <w:delText>Berg, C.W.; Nielsen, A. Accounting for correlated observations in an age-based state-space stock assessment model. ICES Journal of Marine Science</w:delText>
        </w:r>
      </w:del>
      <w:del w:id="254" w:author="Brian Stock" w:date="2020-08-31T15:23:00Z">
        <w:r w:rsidRPr="0003267E" w:rsidDel="00B26BC1">
          <w:rPr>
            <w:rFonts w:ascii="Times New Roman" w:hAnsi="Times New Roman" w:cs="Times New Roman"/>
          </w:rPr>
          <w:delText>: Journal du Conseil:fsw046; 2016</w:delText>
        </w:r>
      </w:del>
      <w:ins w:id="255" w:author="Brian Stock" w:date="2020-08-31T19:33:00Z">
        <w:r w:rsidR="0003267E" w:rsidRPr="0003267E">
          <w:rPr>
            <w:rFonts w:ascii="Times New Roman" w:hAnsi="Times New Roman" w:cs="Times New Roman"/>
          </w:rPr>
          <w:t>Berg, C. W., and Nielsen, A. 2016. Accounting for correlated observations in an age-based state-space stock assessment model. ICES Journal of Marine Science 73: 1788–1797.</w:t>
        </w:r>
      </w:ins>
    </w:p>
    <w:p w14:paraId="2E02866C" w14:textId="77777777" w:rsidR="00F96875" w:rsidRPr="0003267E" w:rsidRDefault="00F96875" w:rsidP="004753A9">
      <w:pPr>
        <w:ind w:left="720" w:hanging="720"/>
        <w:rPr>
          <w:rFonts w:ascii="Times New Roman" w:hAnsi="Times New Roman" w:cs="Times New Roman"/>
        </w:rPr>
      </w:pPr>
      <w:r w:rsidRPr="0003267E">
        <w:rPr>
          <w:rFonts w:ascii="Times New Roman" w:hAnsi="Times New Roman" w:cs="Times New Roman"/>
        </w:rPr>
        <w:t>Brooks, E. N., and Legault, C. M. 2016. Retrospective forecasting — evaluating performance of stock projections for New England groundfish stocks. Canadian Journal of Fisheries and Aquatic Sciences</w:t>
      </w:r>
      <w:del w:id="256" w:author="Brian Stock" w:date="2020-08-31T19:38:00Z">
        <w:r w:rsidRPr="0003267E" w:rsidDel="00FC4FBA">
          <w:rPr>
            <w:rFonts w:ascii="Times New Roman" w:hAnsi="Times New Roman" w:cs="Times New Roman"/>
          </w:rPr>
          <w:delText>,</w:delText>
        </w:r>
      </w:del>
      <w:r w:rsidRPr="0003267E">
        <w:rPr>
          <w:rFonts w:ascii="Times New Roman" w:hAnsi="Times New Roman" w:cs="Times New Roman"/>
        </w:rPr>
        <w:t xml:space="preserve"> 73: 935–950.</w:t>
      </w:r>
      <w:del w:id="257" w:author="Brian Stock" w:date="2020-08-31T15:22:00Z">
        <w:r w:rsidRPr="0003267E" w:rsidDel="00B26BC1">
          <w:rPr>
            <w:rFonts w:ascii="Times New Roman" w:hAnsi="Times New Roman" w:cs="Times New Roman"/>
          </w:rPr>
          <w:delText xml:space="preserve"> </w:delText>
        </w:r>
      </w:del>
    </w:p>
    <w:p w14:paraId="632FEC6B" w14:textId="2C6B1A2E"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Burnham, K.P.</w:t>
      </w:r>
      <w:ins w:id="258" w:author="Brian Stock" w:date="2020-08-31T19:33:00Z">
        <w:r w:rsidR="0003267E" w:rsidRPr="0003267E">
          <w:rPr>
            <w:rFonts w:ascii="Times New Roman" w:hAnsi="Times New Roman" w:cs="Times New Roman"/>
          </w:rPr>
          <w:t>, a</w:t>
        </w:r>
      </w:ins>
      <w:ins w:id="259" w:author="Brian Stock" w:date="2020-08-31T19:34:00Z">
        <w:r w:rsidR="0003267E" w:rsidRPr="0003267E">
          <w:rPr>
            <w:rFonts w:ascii="Times New Roman" w:hAnsi="Times New Roman" w:cs="Times New Roman"/>
          </w:rPr>
          <w:t xml:space="preserve">nd </w:t>
        </w:r>
      </w:ins>
      <w:del w:id="260" w:author="Brian Stock" w:date="2020-08-31T19:33:00Z">
        <w:r w:rsidRPr="0003267E" w:rsidDel="0003267E">
          <w:rPr>
            <w:rFonts w:ascii="Times New Roman" w:hAnsi="Times New Roman" w:cs="Times New Roman"/>
          </w:rPr>
          <w:delText xml:space="preserve">; </w:delText>
        </w:r>
      </w:del>
      <w:r w:rsidRPr="0003267E">
        <w:rPr>
          <w:rFonts w:ascii="Times New Roman" w:hAnsi="Times New Roman" w:cs="Times New Roman"/>
        </w:rPr>
        <w:t xml:space="preserve">Anderson, D.R. </w:t>
      </w:r>
      <w:ins w:id="261" w:author="Brian Stock" w:date="2020-08-31T15:22:00Z">
        <w:r w:rsidR="00B26BC1" w:rsidRPr="0003267E">
          <w:rPr>
            <w:rFonts w:ascii="Times New Roman" w:hAnsi="Times New Roman" w:cs="Times New Roman"/>
          </w:rPr>
          <w:t xml:space="preserve">2002. </w:t>
        </w:r>
      </w:ins>
      <w:r w:rsidRPr="0003267E">
        <w:rPr>
          <w:rFonts w:ascii="Times New Roman" w:hAnsi="Times New Roman" w:cs="Times New Roman"/>
        </w:rPr>
        <w:t>Model selection and multimodel inference: a practical information-theoretic approach: Springer Science &amp; Business Media</w:t>
      </w:r>
      <w:ins w:id="262" w:author="Brian Stock" w:date="2020-08-31T15:22:00Z">
        <w:r w:rsidR="00B26BC1" w:rsidRPr="0003267E">
          <w:rPr>
            <w:rFonts w:ascii="Times New Roman" w:hAnsi="Times New Roman" w:cs="Times New Roman"/>
          </w:rPr>
          <w:t>.</w:t>
        </w:r>
      </w:ins>
      <w:del w:id="263" w:author="Brian Stock" w:date="2020-08-31T15:22:00Z">
        <w:r w:rsidRPr="0003267E" w:rsidDel="00B26BC1">
          <w:rPr>
            <w:rFonts w:ascii="Times New Roman" w:hAnsi="Times New Roman" w:cs="Times New Roman"/>
          </w:rPr>
          <w:delText>; 2002</w:delText>
        </w:r>
      </w:del>
    </w:p>
    <w:p w14:paraId="48FAE6CD" w14:textId="126DB19F" w:rsidR="00882D03" w:rsidRPr="0003267E" w:rsidRDefault="00882D03" w:rsidP="004753A9">
      <w:pPr>
        <w:ind w:left="720" w:hanging="720"/>
        <w:rPr>
          <w:rFonts w:ascii="Times New Roman" w:hAnsi="Times New Roman" w:cs="Times New Roman"/>
        </w:rPr>
      </w:pPr>
      <w:r w:rsidRPr="0003267E">
        <w:rPr>
          <w:rFonts w:ascii="Times New Roman" w:hAnsi="Times New Roman" w:cs="Times New Roman"/>
        </w:rPr>
        <w:t>Cadigan, N. G. 2016. A state-space stock assessment model for northern cod, including under-reported catches and variable natural mortality rates. Canadian Journal of Fisheries and Aquatic Sciences, 73: 296–308.</w:t>
      </w:r>
    </w:p>
    <w:p w14:paraId="18081003" w14:textId="6C6AE9BA" w:rsidR="004753A9" w:rsidRPr="0003267E" w:rsidRDefault="004753A9" w:rsidP="00B26BC1">
      <w:pPr>
        <w:ind w:left="720" w:hanging="720"/>
        <w:rPr>
          <w:rFonts w:ascii="Times New Roman" w:hAnsi="Times New Roman" w:cs="Times New Roman"/>
        </w:rPr>
      </w:pPr>
      <w:r w:rsidRPr="0003267E">
        <w:rPr>
          <w:rFonts w:ascii="Times New Roman" w:hAnsi="Times New Roman" w:cs="Times New Roman"/>
        </w:rPr>
        <w:t xml:space="preserve">Cadrin, S.X. </w:t>
      </w:r>
      <w:ins w:id="264" w:author="Brian Stock" w:date="2020-08-31T15:20:00Z">
        <w:r w:rsidR="00B26BC1" w:rsidRPr="0003267E">
          <w:rPr>
            <w:rFonts w:ascii="Times New Roman" w:hAnsi="Times New Roman" w:cs="Times New Roman"/>
          </w:rPr>
          <w:t xml:space="preserve">2003. </w:t>
        </w:r>
      </w:ins>
      <w:r w:rsidRPr="0003267E">
        <w:rPr>
          <w:rFonts w:ascii="Times New Roman" w:hAnsi="Times New Roman" w:cs="Times New Roman"/>
        </w:rPr>
        <w:t>Stock structure of yellowtail flounder off the northeastern United States.</w:t>
      </w:r>
      <w:ins w:id="265" w:author="Brian Stock" w:date="2020-08-31T15:22:00Z">
        <w:r w:rsidR="00B26BC1" w:rsidRPr="0003267E">
          <w:rPr>
            <w:rFonts w:ascii="Times New Roman" w:hAnsi="Times New Roman" w:cs="Times New Roman"/>
          </w:rPr>
          <w:t xml:space="preserve"> Dissertations and Master's Theses (Campus Access). Paper AAI3103697.</w:t>
        </w:r>
      </w:ins>
      <w:del w:id="266" w:author="Brian Stock" w:date="2020-08-31T15:20:00Z">
        <w:r w:rsidRPr="0003267E" w:rsidDel="00B26BC1">
          <w:rPr>
            <w:rFonts w:ascii="Times New Roman" w:hAnsi="Times New Roman" w:cs="Times New Roman"/>
          </w:rPr>
          <w:delText xml:space="preserve"> 2003</w:delText>
        </w:r>
      </w:del>
    </w:p>
    <w:p w14:paraId="085AF512" w14:textId="18E34091"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Deroba, J.J.</w:t>
      </w:r>
      <w:ins w:id="267" w:author="Brian Stock" w:date="2020-08-31T19:34:00Z">
        <w:r w:rsidR="0003267E" w:rsidRPr="0003267E">
          <w:rPr>
            <w:rFonts w:ascii="Times New Roman" w:hAnsi="Times New Roman" w:cs="Times New Roman"/>
          </w:rPr>
          <w:t xml:space="preserve">, and </w:t>
        </w:r>
      </w:ins>
      <w:del w:id="268" w:author="Brian Stock" w:date="2020-08-31T19:34:00Z">
        <w:r w:rsidRPr="0003267E" w:rsidDel="0003267E">
          <w:rPr>
            <w:rFonts w:ascii="Times New Roman" w:hAnsi="Times New Roman" w:cs="Times New Roman"/>
          </w:rPr>
          <w:delText xml:space="preserve">; </w:delText>
        </w:r>
      </w:del>
      <w:r w:rsidRPr="0003267E">
        <w:rPr>
          <w:rFonts w:ascii="Times New Roman" w:hAnsi="Times New Roman" w:cs="Times New Roman"/>
        </w:rPr>
        <w:t xml:space="preserve">Schueller, A.M. </w:t>
      </w:r>
      <w:ins w:id="269" w:author="Brian Stock" w:date="2020-08-31T15:20:00Z">
        <w:r w:rsidR="00B26BC1" w:rsidRPr="0003267E">
          <w:rPr>
            <w:rFonts w:ascii="Times New Roman" w:hAnsi="Times New Roman" w:cs="Times New Roman"/>
          </w:rPr>
          <w:t xml:space="preserve">2013. </w:t>
        </w:r>
      </w:ins>
      <w:r w:rsidRPr="0003267E">
        <w:rPr>
          <w:rFonts w:ascii="Times New Roman" w:hAnsi="Times New Roman" w:cs="Times New Roman"/>
        </w:rPr>
        <w:t>Performance of stock assessments with misspecified age-and time-varying natural mortality. Fisheries Research. 146:27-40</w:t>
      </w:r>
      <w:ins w:id="270" w:author="Brian Stock" w:date="2020-08-31T15:20:00Z">
        <w:r w:rsidR="00B26BC1" w:rsidRPr="0003267E">
          <w:rPr>
            <w:rFonts w:ascii="Times New Roman" w:hAnsi="Times New Roman" w:cs="Times New Roman"/>
          </w:rPr>
          <w:t>.</w:t>
        </w:r>
      </w:ins>
      <w:del w:id="271" w:author="Brian Stock" w:date="2020-08-31T15:20:00Z">
        <w:r w:rsidRPr="0003267E" w:rsidDel="00B26BC1">
          <w:rPr>
            <w:rFonts w:ascii="Times New Roman" w:hAnsi="Times New Roman" w:cs="Times New Roman"/>
          </w:rPr>
          <w:delText>; 2013</w:delText>
        </w:r>
      </w:del>
    </w:p>
    <w:p w14:paraId="24786CF0" w14:textId="2B2BA1D5"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Fournier, D.A.</w:t>
      </w:r>
      <w:del w:id="272" w:author="Brian Stock" w:date="2020-08-31T19:35:00Z">
        <w:r w:rsidRPr="0003267E" w:rsidDel="0003267E">
          <w:rPr>
            <w:rFonts w:ascii="Times New Roman" w:hAnsi="Times New Roman" w:cs="Times New Roman"/>
          </w:rPr>
          <w:delText>;</w:delText>
        </w:r>
      </w:del>
      <w:ins w:id="273" w:author="Brian Stock" w:date="2020-08-31T19:35:00Z">
        <w:r w:rsidR="0003267E">
          <w:rPr>
            <w:rFonts w:ascii="Times New Roman" w:hAnsi="Times New Roman" w:cs="Times New Roman"/>
          </w:rPr>
          <w:t>,</w:t>
        </w:r>
      </w:ins>
      <w:r w:rsidRPr="0003267E">
        <w:rPr>
          <w:rFonts w:ascii="Times New Roman" w:hAnsi="Times New Roman" w:cs="Times New Roman"/>
        </w:rPr>
        <w:t xml:space="preserve"> Skaug, H.J.</w:t>
      </w:r>
      <w:del w:id="274" w:author="Brian Stock" w:date="2020-08-31T19:35:00Z">
        <w:r w:rsidRPr="0003267E" w:rsidDel="0003267E">
          <w:rPr>
            <w:rFonts w:ascii="Times New Roman" w:hAnsi="Times New Roman" w:cs="Times New Roman"/>
          </w:rPr>
          <w:delText>;</w:delText>
        </w:r>
      </w:del>
      <w:ins w:id="275" w:author="Brian Stock" w:date="2020-08-31T19:35:00Z">
        <w:r w:rsidR="0003267E">
          <w:rPr>
            <w:rFonts w:ascii="Times New Roman" w:hAnsi="Times New Roman" w:cs="Times New Roman"/>
          </w:rPr>
          <w:t>,</w:t>
        </w:r>
      </w:ins>
      <w:r w:rsidRPr="0003267E">
        <w:rPr>
          <w:rFonts w:ascii="Times New Roman" w:hAnsi="Times New Roman" w:cs="Times New Roman"/>
        </w:rPr>
        <w:t xml:space="preserve"> Ancheta, J.</w:t>
      </w:r>
      <w:del w:id="276" w:author="Brian Stock" w:date="2020-08-31T19:35:00Z">
        <w:r w:rsidRPr="0003267E" w:rsidDel="0003267E">
          <w:rPr>
            <w:rFonts w:ascii="Times New Roman" w:hAnsi="Times New Roman" w:cs="Times New Roman"/>
          </w:rPr>
          <w:delText>;</w:delText>
        </w:r>
      </w:del>
      <w:ins w:id="277" w:author="Brian Stock" w:date="2020-08-31T19:35:00Z">
        <w:r w:rsidR="0003267E">
          <w:rPr>
            <w:rFonts w:ascii="Times New Roman" w:hAnsi="Times New Roman" w:cs="Times New Roman"/>
          </w:rPr>
          <w:t>,</w:t>
        </w:r>
      </w:ins>
      <w:r w:rsidRPr="0003267E">
        <w:rPr>
          <w:rFonts w:ascii="Times New Roman" w:hAnsi="Times New Roman" w:cs="Times New Roman"/>
        </w:rPr>
        <w:t xml:space="preserve"> Ianelli, J.</w:t>
      </w:r>
      <w:del w:id="278" w:author="Brian Stock" w:date="2020-08-31T19:35:00Z">
        <w:r w:rsidRPr="0003267E" w:rsidDel="0003267E">
          <w:rPr>
            <w:rFonts w:ascii="Times New Roman" w:hAnsi="Times New Roman" w:cs="Times New Roman"/>
          </w:rPr>
          <w:delText>;</w:delText>
        </w:r>
      </w:del>
      <w:ins w:id="279" w:author="Brian Stock" w:date="2020-08-31T19:35:00Z">
        <w:r w:rsidR="0003267E">
          <w:rPr>
            <w:rFonts w:ascii="Times New Roman" w:hAnsi="Times New Roman" w:cs="Times New Roman"/>
          </w:rPr>
          <w:t>,</w:t>
        </w:r>
      </w:ins>
      <w:r w:rsidRPr="0003267E">
        <w:rPr>
          <w:rFonts w:ascii="Times New Roman" w:hAnsi="Times New Roman" w:cs="Times New Roman"/>
        </w:rPr>
        <w:t xml:space="preserve"> Magnusson, A.</w:t>
      </w:r>
      <w:del w:id="280" w:author="Brian Stock" w:date="2020-08-31T19:35:00Z">
        <w:r w:rsidRPr="0003267E" w:rsidDel="0003267E">
          <w:rPr>
            <w:rFonts w:ascii="Times New Roman" w:hAnsi="Times New Roman" w:cs="Times New Roman"/>
          </w:rPr>
          <w:delText>;</w:delText>
        </w:r>
      </w:del>
      <w:ins w:id="281" w:author="Brian Stock" w:date="2020-08-31T19:35:00Z">
        <w:r w:rsidR="0003267E">
          <w:rPr>
            <w:rFonts w:ascii="Times New Roman" w:hAnsi="Times New Roman" w:cs="Times New Roman"/>
          </w:rPr>
          <w:t>,</w:t>
        </w:r>
      </w:ins>
      <w:r w:rsidRPr="0003267E">
        <w:rPr>
          <w:rFonts w:ascii="Times New Roman" w:hAnsi="Times New Roman" w:cs="Times New Roman"/>
        </w:rPr>
        <w:t xml:space="preserve"> Maunder, M.N.</w:t>
      </w:r>
      <w:del w:id="282" w:author="Brian Stock" w:date="2020-08-31T19:35:00Z">
        <w:r w:rsidRPr="0003267E" w:rsidDel="0003267E">
          <w:rPr>
            <w:rFonts w:ascii="Times New Roman" w:hAnsi="Times New Roman" w:cs="Times New Roman"/>
          </w:rPr>
          <w:delText>;</w:delText>
        </w:r>
      </w:del>
      <w:ins w:id="283" w:author="Brian Stock" w:date="2020-08-31T19:35:00Z">
        <w:r w:rsidR="0003267E">
          <w:rPr>
            <w:rFonts w:ascii="Times New Roman" w:hAnsi="Times New Roman" w:cs="Times New Roman"/>
          </w:rPr>
          <w:t>,</w:t>
        </w:r>
      </w:ins>
      <w:r w:rsidRPr="0003267E">
        <w:rPr>
          <w:rFonts w:ascii="Times New Roman" w:hAnsi="Times New Roman" w:cs="Times New Roman"/>
        </w:rPr>
        <w:t xml:space="preserve"> Nielsen, A.</w:t>
      </w:r>
      <w:del w:id="284" w:author="Brian Stock" w:date="2020-08-31T19:35:00Z">
        <w:r w:rsidRPr="0003267E" w:rsidDel="0003267E">
          <w:rPr>
            <w:rFonts w:ascii="Times New Roman" w:hAnsi="Times New Roman" w:cs="Times New Roman"/>
          </w:rPr>
          <w:delText>;</w:delText>
        </w:r>
      </w:del>
      <w:ins w:id="285"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286"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Sibert, J. </w:t>
      </w:r>
      <w:ins w:id="287" w:author="Brian Stock" w:date="2020-08-31T15:20:00Z">
        <w:r w:rsidR="00B26BC1" w:rsidRPr="0003267E">
          <w:rPr>
            <w:rFonts w:ascii="Times New Roman" w:hAnsi="Times New Roman" w:cs="Times New Roman"/>
          </w:rPr>
          <w:t xml:space="preserve">2012. </w:t>
        </w:r>
      </w:ins>
      <w:r w:rsidRPr="0003267E">
        <w:rPr>
          <w:rFonts w:ascii="Times New Roman" w:hAnsi="Times New Roman" w:cs="Times New Roman"/>
        </w:rPr>
        <w:t>AD Model Builder: using automatic differentiation for statistical inference of highly parameterized complex nonlinear models. Optimization Methods and Software. 27:</w:t>
      </w:r>
      <w:ins w:id="288" w:author="Brian Stock" w:date="2020-08-31T19:36:00Z">
        <w:r w:rsidR="0003267E">
          <w:rPr>
            <w:rFonts w:ascii="Times New Roman" w:hAnsi="Times New Roman" w:cs="Times New Roman"/>
          </w:rPr>
          <w:t xml:space="preserve"> </w:t>
        </w:r>
      </w:ins>
      <w:r w:rsidRPr="0003267E">
        <w:rPr>
          <w:rFonts w:ascii="Times New Roman" w:hAnsi="Times New Roman" w:cs="Times New Roman"/>
        </w:rPr>
        <w:t>233-249</w:t>
      </w:r>
      <w:ins w:id="289" w:author="Brian Stock" w:date="2020-08-31T15:20:00Z">
        <w:r w:rsidR="00B26BC1" w:rsidRPr="0003267E">
          <w:rPr>
            <w:rFonts w:ascii="Times New Roman" w:hAnsi="Times New Roman" w:cs="Times New Roman"/>
          </w:rPr>
          <w:t>.</w:t>
        </w:r>
      </w:ins>
      <w:del w:id="290" w:author="Brian Stock" w:date="2020-08-31T15:20:00Z">
        <w:r w:rsidRPr="0003267E" w:rsidDel="00B26BC1">
          <w:rPr>
            <w:rFonts w:ascii="Times New Roman" w:hAnsi="Times New Roman" w:cs="Times New Roman"/>
          </w:rPr>
          <w:delText>; 2012</w:delText>
        </w:r>
      </w:del>
    </w:p>
    <w:p w14:paraId="3AF7EBE9" w14:textId="68577060"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Goethel, D.R.</w:t>
      </w:r>
      <w:del w:id="291" w:author="Brian Stock" w:date="2020-08-31T19:35:00Z">
        <w:r w:rsidRPr="0003267E" w:rsidDel="0003267E">
          <w:rPr>
            <w:rFonts w:ascii="Times New Roman" w:hAnsi="Times New Roman" w:cs="Times New Roman"/>
          </w:rPr>
          <w:delText>;</w:delText>
        </w:r>
      </w:del>
      <w:ins w:id="292" w:author="Brian Stock" w:date="2020-08-31T19:35:00Z">
        <w:r w:rsidR="0003267E">
          <w:rPr>
            <w:rFonts w:ascii="Times New Roman" w:hAnsi="Times New Roman" w:cs="Times New Roman"/>
          </w:rPr>
          <w:t>,</w:t>
        </w:r>
      </w:ins>
      <w:r w:rsidRPr="0003267E">
        <w:rPr>
          <w:rFonts w:ascii="Times New Roman" w:hAnsi="Times New Roman" w:cs="Times New Roman"/>
        </w:rPr>
        <w:t xml:space="preserve"> Legault, C.M.</w:t>
      </w:r>
      <w:del w:id="293" w:author="Brian Stock" w:date="2020-08-31T19:35:00Z">
        <w:r w:rsidRPr="0003267E" w:rsidDel="0003267E">
          <w:rPr>
            <w:rFonts w:ascii="Times New Roman" w:hAnsi="Times New Roman" w:cs="Times New Roman"/>
          </w:rPr>
          <w:delText>;</w:delText>
        </w:r>
      </w:del>
      <w:ins w:id="294"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295"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Cadrin, S.X. </w:t>
      </w:r>
      <w:ins w:id="296" w:author="Brian Stock" w:date="2020-08-31T15:20:00Z">
        <w:r w:rsidR="00B26BC1" w:rsidRPr="0003267E">
          <w:rPr>
            <w:rFonts w:ascii="Times New Roman" w:hAnsi="Times New Roman" w:cs="Times New Roman"/>
          </w:rPr>
          <w:t xml:space="preserve">2015. </w:t>
        </w:r>
      </w:ins>
      <w:r w:rsidRPr="0003267E">
        <w:rPr>
          <w:rFonts w:ascii="Times New Roman" w:hAnsi="Times New Roman" w:cs="Times New Roman"/>
        </w:rPr>
        <w:t>Demonstration of a spatially explicit, tag-integrated stock assessment model with application to three interconnected stocks of yellowtail flounder off of New England. ICES Journal of Marine Science</w:t>
      </w:r>
      <w:del w:id="297" w:author="Brian Stock" w:date="2020-08-31T19:36:00Z">
        <w:r w:rsidRPr="0003267E" w:rsidDel="0003267E">
          <w:rPr>
            <w:rFonts w:ascii="Times New Roman" w:hAnsi="Times New Roman" w:cs="Times New Roman"/>
          </w:rPr>
          <w:delText>: Journal du Conseil.</w:delText>
        </w:r>
      </w:del>
      <w:r w:rsidRPr="0003267E">
        <w:rPr>
          <w:rFonts w:ascii="Times New Roman" w:hAnsi="Times New Roman" w:cs="Times New Roman"/>
        </w:rPr>
        <w:t xml:space="preserve"> 72:</w:t>
      </w:r>
      <w:ins w:id="298" w:author="Brian Stock" w:date="2020-08-31T19:36:00Z">
        <w:r w:rsidR="0003267E">
          <w:rPr>
            <w:rFonts w:ascii="Times New Roman" w:hAnsi="Times New Roman" w:cs="Times New Roman"/>
          </w:rPr>
          <w:t xml:space="preserve"> </w:t>
        </w:r>
      </w:ins>
      <w:r w:rsidRPr="0003267E">
        <w:rPr>
          <w:rFonts w:ascii="Times New Roman" w:hAnsi="Times New Roman" w:cs="Times New Roman"/>
        </w:rPr>
        <w:t>164-177</w:t>
      </w:r>
      <w:ins w:id="299" w:author="Brian Stock" w:date="2020-08-31T15:20:00Z">
        <w:r w:rsidR="00B26BC1" w:rsidRPr="0003267E">
          <w:rPr>
            <w:rFonts w:ascii="Times New Roman" w:hAnsi="Times New Roman" w:cs="Times New Roman"/>
          </w:rPr>
          <w:t>.</w:t>
        </w:r>
      </w:ins>
      <w:del w:id="300" w:author="Brian Stock" w:date="2020-08-31T15:20:00Z">
        <w:r w:rsidRPr="0003267E" w:rsidDel="00B26BC1">
          <w:rPr>
            <w:rFonts w:ascii="Times New Roman" w:hAnsi="Times New Roman" w:cs="Times New Roman"/>
          </w:rPr>
          <w:delText>; 2015</w:delText>
        </w:r>
      </w:del>
    </w:p>
    <w:p w14:paraId="54221060" w14:textId="2D7F16D8"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Gudmundsson, G.</w:t>
      </w:r>
      <w:del w:id="301" w:author="Brian Stock" w:date="2020-08-31T19:35:00Z">
        <w:r w:rsidRPr="0003267E" w:rsidDel="0003267E">
          <w:rPr>
            <w:rFonts w:ascii="Times New Roman" w:hAnsi="Times New Roman" w:cs="Times New Roman"/>
          </w:rPr>
          <w:delText>;</w:delText>
        </w:r>
      </w:del>
      <w:ins w:id="302"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03"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Gunnlaugsson, T. </w:t>
      </w:r>
      <w:ins w:id="304" w:author="Brian Stock" w:date="2020-08-31T15:20:00Z">
        <w:r w:rsidR="00B26BC1" w:rsidRPr="0003267E">
          <w:rPr>
            <w:rFonts w:ascii="Times New Roman" w:hAnsi="Times New Roman" w:cs="Times New Roman"/>
          </w:rPr>
          <w:t xml:space="preserve">2012. </w:t>
        </w:r>
      </w:ins>
      <w:r w:rsidRPr="0003267E">
        <w:rPr>
          <w:rFonts w:ascii="Times New Roman" w:hAnsi="Times New Roman" w:cs="Times New Roman"/>
        </w:rPr>
        <w:t>Selection and estimation of sequential catch-at-age models. Canadian Journal of Fisheries and Aquatic Sciences</w:t>
      </w:r>
      <w:del w:id="305" w:author="Brian Stock" w:date="2020-08-31T19:37:00Z">
        <w:r w:rsidRPr="0003267E" w:rsidDel="00FC4FBA">
          <w:rPr>
            <w:rFonts w:ascii="Times New Roman" w:hAnsi="Times New Roman" w:cs="Times New Roman"/>
          </w:rPr>
          <w:delText>.</w:delText>
        </w:r>
      </w:del>
      <w:r w:rsidRPr="0003267E">
        <w:rPr>
          <w:rFonts w:ascii="Times New Roman" w:hAnsi="Times New Roman" w:cs="Times New Roman"/>
        </w:rPr>
        <w:t xml:space="preserve"> 69:</w:t>
      </w:r>
      <w:ins w:id="306" w:author="Brian Stock" w:date="2020-08-31T19:37:00Z">
        <w:r w:rsidR="00FC4FBA">
          <w:rPr>
            <w:rFonts w:ascii="Times New Roman" w:hAnsi="Times New Roman" w:cs="Times New Roman"/>
          </w:rPr>
          <w:t xml:space="preserve"> </w:t>
        </w:r>
      </w:ins>
      <w:r w:rsidRPr="0003267E">
        <w:rPr>
          <w:rFonts w:ascii="Times New Roman" w:hAnsi="Times New Roman" w:cs="Times New Roman"/>
        </w:rPr>
        <w:t>1760-1772</w:t>
      </w:r>
      <w:ins w:id="307" w:author="Brian Stock" w:date="2020-08-31T15:20:00Z">
        <w:r w:rsidR="00B26BC1" w:rsidRPr="0003267E">
          <w:rPr>
            <w:rFonts w:ascii="Times New Roman" w:hAnsi="Times New Roman" w:cs="Times New Roman"/>
          </w:rPr>
          <w:t>.</w:t>
        </w:r>
      </w:ins>
      <w:del w:id="308" w:author="Brian Stock" w:date="2020-08-31T15:20:00Z">
        <w:r w:rsidRPr="0003267E" w:rsidDel="00B26BC1">
          <w:rPr>
            <w:rFonts w:ascii="Times New Roman" w:hAnsi="Times New Roman" w:cs="Times New Roman"/>
          </w:rPr>
          <w:delText>; 2012</w:delText>
        </w:r>
      </w:del>
    </w:p>
    <w:p w14:paraId="39DB1EB3" w14:textId="3ED74242"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lastRenderedPageBreak/>
        <w:t>Hurtado-Ferro, F.</w:t>
      </w:r>
      <w:del w:id="309" w:author="Brian Stock" w:date="2020-08-31T19:35:00Z">
        <w:r w:rsidRPr="0003267E" w:rsidDel="0003267E">
          <w:rPr>
            <w:rFonts w:ascii="Times New Roman" w:hAnsi="Times New Roman" w:cs="Times New Roman"/>
          </w:rPr>
          <w:delText>;</w:delText>
        </w:r>
      </w:del>
      <w:ins w:id="310" w:author="Brian Stock" w:date="2020-08-31T19:35:00Z">
        <w:r w:rsidR="0003267E">
          <w:rPr>
            <w:rFonts w:ascii="Times New Roman" w:hAnsi="Times New Roman" w:cs="Times New Roman"/>
          </w:rPr>
          <w:t>,</w:t>
        </w:r>
      </w:ins>
      <w:r w:rsidRPr="0003267E">
        <w:rPr>
          <w:rFonts w:ascii="Times New Roman" w:hAnsi="Times New Roman" w:cs="Times New Roman"/>
        </w:rPr>
        <w:t xml:space="preserve"> Szuwalski, C.S.</w:t>
      </w:r>
      <w:del w:id="311" w:author="Brian Stock" w:date="2020-08-31T19:35:00Z">
        <w:r w:rsidRPr="0003267E" w:rsidDel="0003267E">
          <w:rPr>
            <w:rFonts w:ascii="Times New Roman" w:hAnsi="Times New Roman" w:cs="Times New Roman"/>
          </w:rPr>
          <w:delText>;</w:delText>
        </w:r>
      </w:del>
      <w:ins w:id="312" w:author="Brian Stock" w:date="2020-08-31T19:35:00Z">
        <w:r w:rsidR="0003267E">
          <w:rPr>
            <w:rFonts w:ascii="Times New Roman" w:hAnsi="Times New Roman" w:cs="Times New Roman"/>
          </w:rPr>
          <w:t>,</w:t>
        </w:r>
      </w:ins>
      <w:r w:rsidRPr="0003267E">
        <w:rPr>
          <w:rFonts w:ascii="Times New Roman" w:hAnsi="Times New Roman" w:cs="Times New Roman"/>
        </w:rPr>
        <w:t xml:space="preserve"> Valero, J.L.</w:t>
      </w:r>
      <w:del w:id="313" w:author="Brian Stock" w:date="2020-08-31T19:35:00Z">
        <w:r w:rsidRPr="0003267E" w:rsidDel="0003267E">
          <w:rPr>
            <w:rFonts w:ascii="Times New Roman" w:hAnsi="Times New Roman" w:cs="Times New Roman"/>
          </w:rPr>
          <w:delText>;</w:delText>
        </w:r>
      </w:del>
      <w:ins w:id="314" w:author="Brian Stock" w:date="2020-08-31T19:35:00Z">
        <w:r w:rsidR="0003267E">
          <w:rPr>
            <w:rFonts w:ascii="Times New Roman" w:hAnsi="Times New Roman" w:cs="Times New Roman"/>
          </w:rPr>
          <w:t>,</w:t>
        </w:r>
      </w:ins>
      <w:r w:rsidRPr="0003267E">
        <w:rPr>
          <w:rFonts w:ascii="Times New Roman" w:hAnsi="Times New Roman" w:cs="Times New Roman"/>
        </w:rPr>
        <w:t xml:space="preserve"> Anderson, S.C.</w:t>
      </w:r>
      <w:del w:id="315" w:author="Brian Stock" w:date="2020-08-31T19:35:00Z">
        <w:r w:rsidRPr="0003267E" w:rsidDel="0003267E">
          <w:rPr>
            <w:rFonts w:ascii="Times New Roman" w:hAnsi="Times New Roman" w:cs="Times New Roman"/>
          </w:rPr>
          <w:delText>;</w:delText>
        </w:r>
      </w:del>
      <w:ins w:id="316" w:author="Brian Stock" w:date="2020-08-31T19:35:00Z">
        <w:r w:rsidR="0003267E">
          <w:rPr>
            <w:rFonts w:ascii="Times New Roman" w:hAnsi="Times New Roman" w:cs="Times New Roman"/>
          </w:rPr>
          <w:t>,</w:t>
        </w:r>
      </w:ins>
      <w:r w:rsidRPr="0003267E">
        <w:rPr>
          <w:rFonts w:ascii="Times New Roman" w:hAnsi="Times New Roman" w:cs="Times New Roman"/>
        </w:rPr>
        <w:t xml:space="preserve"> Cunningham, C.J.</w:t>
      </w:r>
      <w:del w:id="317" w:author="Brian Stock" w:date="2020-08-31T19:35:00Z">
        <w:r w:rsidRPr="0003267E" w:rsidDel="0003267E">
          <w:rPr>
            <w:rFonts w:ascii="Times New Roman" w:hAnsi="Times New Roman" w:cs="Times New Roman"/>
          </w:rPr>
          <w:delText>;</w:delText>
        </w:r>
      </w:del>
      <w:ins w:id="318" w:author="Brian Stock" w:date="2020-08-31T19:35:00Z">
        <w:r w:rsidR="0003267E">
          <w:rPr>
            <w:rFonts w:ascii="Times New Roman" w:hAnsi="Times New Roman" w:cs="Times New Roman"/>
          </w:rPr>
          <w:t>,</w:t>
        </w:r>
      </w:ins>
      <w:r w:rsidRPr="0003267E">
        <w:rPr>
          <w:rFonts w:ascii="Times New Roman" w:hAnsi="Times New Roman" w:cs="Times New Roman"/>
        </w:rPr>
        <w:t xml:space="preserve"> Johnson, K.F.</w:t>
      </w:r>
      <w:del w:id="319" w:author="Brian Stock" w:date="2020-08-31T19:35:00Z">
        <w:r w:rsidRPr="0003267E" w:rsidDel="0003267E">
          <w:rPr>
            <w:rFonts w:ascii="Times New Roman" w:hAnsi="Times New Roman" w:cs="Times New Roman"/>
          </w:rPr>
          <w:delText>;</w:delText>
        </w:r>
      </w:del>
      <w:ins w:id="320" w:author="Brian Stock" w:date="2020-08-31T19:35:00Z">
        <w:r w:rsidR="0003267E">
          <w:rPr>
            <w:rFonts w:ascii="Times New Roman" w:hAnsi="Times New Roman" w:cs="Times New Roman"/>
          </w:rPr>
          <w:t>,</w:t>
        </w:r>
      </w:ins>
      <w:r w:rsidRPr="0003267E">
        <w:rPr>
          <w:rFonts w:ascii="Times New Roman" w:hAnsi="Times New Roman" w:cs="Times New Roman"/>
        </w:rPr>
        <w:t xml:space="preserve"> Licandeo, R.</w:t>
      </w:r>
      <w:del w:id="321" w:author="Brian Stock" w:date="2020-08-31T19:35:00Z">
        <w:r w:rsidRPr="0003267E" w:rsidDel="0003267E">
          <w:rPr>
            <w:rFonts w:ascii="Times New Roman" w:hAnsi="Times New Roman" w:cs="Times New Roman"/>
          </w:rPr>
          <w:delText>;</w:delText>
        </w:r>
      </w:del>
      <w:ins w:id="322" w:author="Brian Stock" w:date="2020-08-31T19:35:00Z">
        <w:r w:rsidR="0003267E">
          <w:rPr>
            <w:rFonts w:ascii="Times New Roman" w:hAnsi="Times New Roman" w:cs="Times New Roman"/>
          </w:rPr>
          <w:t>,</w:t>
        </w:r>
      </w:ins>
      <w:r w:rsidRPr="0003267E">
        <w:rPr>
          <w:rFonts w:ascii="Times New Roman" w:hAnsi="Times New Roman" w:cs="Times New Roman"/>
        </w:rPr>
        <w:t xml:space="preserve"> McGilliard, C.R.</w:t>
      </w:r>
      <w:del w:id="323" w:author="Brian Stock" w:date="2020-08-31T19:35:00Z">
        <w:r w:rsidRPr="0003267E" w:rsidDel="0003267E">
          <w:rPr>
            <w:rFonts w:ascii="Times New Roman" w:hAnsi="Times New Roman" w:cs="Times New Roman"/>
          </w:rPr>
          <w:delText>;</w:delText>
        </w:r>
      </w:del>
      <w:ins w:id="324" w:author="Brian Stock" w:date="2020-08-31T19:35:00Z">
        <w:r w:rsidR="0003267E">
          <w:rPr>
            <w:rFonts w:ascii="Times New Roman" w:hAnsi="Times New Roman" w:cs="Times New Roman"/>
          </w:rPr>
          <w:t>,</w:t>
        </w:r>
      </w:ins>
      <w:r w:rsidRPr="0003267E">
        <w:rPr>
          <w:rFonts w:ascii="Times New Roman" w:hAnsi="Times New Roman" w:cs="Times New Roman"/>
        </w:rPr>
        <w:t xml:space="preserve"> Monnahan, C.C.</w:t>
      </w:r>
      <w:del w:id="325" w:author="Brian Stock" w:date="2020-08-31T19:35:00Z">
        <w:r w:rsidRPr="0003267E" w:rsidDel="0003267E">
          <w:rPr>
            <w:rFonts w:ascii="Times New Roman" w:hAnsi="Times New Roman" w:cs="Times New Roman"/>
          </w:rPr>
          <w:delText>;</w:delText>
        </w:r>
      </w:del>
      <w:ins w:id="326"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27" w:author="Brian Stock" w:date="2020-08-31T19:37:00Z">
        <w:r w:rsidR="00FC4FBA">
          <w:rPr>
            <w:rFonts w:ascii="Times New Roman" w:hAnsi="Times New Roman" w:cs="Times New Roman"/>
          </w:rPr>
          <w:t xml:space="preserve">and </w:t>
        </w:r>
      </w:ins>
      <w:r w:rsidRPr="0003267E">
        <w:rPr>
          <w:rFonts w:ascii="Times New Roman" w:hAnsi="Times New Roman" w:cs="Times New Roman"/>
        </w:rPr>
        <w:t xml:space="preserve">Muradian, M.L. </w:t>
      </w:r>
      <w:ins w:id="328" w:author="Brian Stock" w:date="2020-08-31T15:20:00Z">
        <w:r w:rsidR="00B26BC1" w:rsidRPr="0003267E">
          <w:rPr>
            <w:rFonts w:ascii="Times New Roman" w:hAnsi="Times New Roman" w:cs="Times New Roman"/>
          </w:rPr>
          <w:t xml:space="preserve">2014. </w:t>
        </w:r>
      </w:ins>
      <w:r w:rsidRPr="0003267E">
        <w:rPr>
          <w:rFonts w:ascii="Times New Roman" w:hAnsi="Times New Roman" w:cs="Times New Roman"/>
        </w:rPr>
        <w:t>Looking in the rear-view mirror: bias and retrospective patterns in integrated, age-structured stock assessment models. ICES Journal of Marine Science</w:t>
      </w:r>
      <w:ins w:id="329" w:author="Brian Stock" w:date="2020-08-31T19:37:00Z">
        <w:r w:rsidR="00FC4FBA">
          <w:rPr>
            <w:rFonts w:ascii="Times New Roman" w:hAnsi="Times New Roman" w:cs="Times New Roman"/>
          </w:rPr>
          <w:t xml:space="preserve"> </w:t>
        </w:r>
        <w:r w:rsidR="00FC4FBA" w:rsidRPr="00FC4FBA">
          <w:rPr>
            <w:rFonts w:ascii="Times New Roman" w:hAnsi="Times New Roman" w:cs="Times New Roman"/>
          </w:rPr>
          <w:t>72</w:t>
        </w:r>
        <w:r w:rsidR="00FC4FBA">
          <w:rPr>
            <w:rFonts w:ascii="Times New Roman" w:hAnsi="Times New Roman" w:cs="Times New Roman"/>
          </w:rPr>
          <w:t>:</w:t>
        </w:r>
        <w:r w:rsidR="00FC4FBA" w:rsidRPr="00FC4FBA">
          <w:rPr>
            <w:rFonts w:ascii="Times New Roman" w:hAnsi="Times New Roman" w:cs="Times New Roman"/>
          </w:rPr>
          <w:t xml:space="preserve"> 99-110</w:t>
        </w:r>
      </w:ins>
      <w:del w:id="330" w:author="Brian Stock" w:date="2020-08-31T19:37:00Z">
        <w:r w:rsidRPr="0003267E" w:rsidDel="00FC4FBA">
          <w:rPr>
            <w:rFonts w:ascii="Times New Roman" w:hAnsi="Times New Roman" w:cs="Times New Roman"/>
          </w:rPr>
          <w:delText>: Journal du Conseil:fsu198</w:delText>
        </w:r>
      </w:del>
      <w:del w:id="331" w:author="Brian Stock" w:date="2020-08-31T15:19:00Z">
        <w:r w:rsidRPr="0003267E" w:rsidDel="00B26BC1">
          <w:rPr>
            <w:rFonts w:ascii="Times New Roman" w:hAnsi="Times New Roman" w:cs="Times New Roman"/>
          </w:rPr>
          <w:delText>; 2014</w:delText>
        </w:r>
      </w:del>
      <w:ins w:id="332" w:author="Brian Stock" w:date="2020-08-31T19:37:00Z">
        <w:r w:rsidR="00FC4FBA">
          <w:rPr>
            <w:rFonts w:ascii="Times New Roman" w:hAnsi="Times New Roman" w:cs="Times New Roman"/>
          </w:rPr>
          <w:t>.</w:t>
        </w:r>
      </w:ins>
    </w:p>
    <w:p w14:paraId="26357B1E" w14:textId="34DFCBB9"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Johnson, K.F.</w:t>
      </w:r>
      <w:del w:id="333" w:author="Brian Stock" w:date="2020-08-31T19:35:00Z">
        <w:r w:rsidRPr="0003267E" w:rsidDel="0003267E">
          <w:rPr>
            <w:rFonts w:ascii="Times New Roman" w:hAnsi="Times New Roman" w:cs="Times New Roman"/>
          </w:rPr>
          <w:delText>;</w:delText>
        </w:r>
      </w:del>
      <w:ins w:id="334" w:author="Brian Stock" w:date="2020-08-31T19:35:00Z">
        <w:r w:rsidR="0003267E">
          <w:rPr>
            <w:rFonts w:ascii="Times New Roman" w:hAnsi="Times New Roman" w:cs="Times New Roman"/>
          </w:rPr>
          <w:t>,</w:t>
        </w:r>
      </w:ins>
      <w:r w:rsidRPr="0003267E">
        <w:rPr>
          <w:rFonts w:ascii="Times New Roman" w:hAnsi="Times New Roman" w:cs="Times New Roman"/>
        </w:rPr>
        <w:t xml:space="preserve"> Councill, E.</w:t>
      </w:r>
      <w:del w:id="335" w:author="Brian Stock" w:date="2020-08-31T19:35:00Z">
        <w:r w:rsidRPr="0003267E" w:rsidDel="0003267E">
          <w:rPr>
            <w:rFonts w:ascii="Times New Roman" w:hAnsi="Times New Roman" w:cs="Times New Roman"/>
          </w:rPr>
          <w:delText>;</w:delText>
        </w:r>
      </w:del>
      <w:ins w:id="336" w:author="Brian Stock" w:date="2020-08-31T19:35:00Z">
        <w:r w:rsidR="0003267E">
          <w:rPr>
            <w:rFonts w:ascii="Times New Roman" w:hAnsi="Times New Roman" w:cs="Times New Roman"/>
          </w:rPr>
          <w:t>,</w:t>
        </w:r>
      </w:ins>
      <w:r w:rsidRPr="0003267E">
        <w:rPr>
          <w:rFonts w:ascii="Times New Roman" w:hAnsi="Times New Roman" w:cs="Times New Roman"/>
        </w:rPr>
        <w:t xml:space="preserve"> Thorson, J.T.</w:t>
      </w:r>
      <w:del w:id="337" w:author="Brian Stock" w:date="2020-08-31T19:35:00Z">
        <w:r w:rsidRPr="0003267E" w:rsidDel="0003267E">
          <w:rPr>
            <w:rFonts w:ascii="Times New Roman" w:hAnsi="Times New Roman" w:cs="Times New Roman"/>
          </w:rPr>
          <w:delText>;</w:delText>
        </w:r>
      </w:del>
      <w:ins w:id="338" w:author="Brian Stock" w:date="2020-08-31T19:35:00Z">
        <w:r w:rsidR="0003267E">
          <w:rPr>
            <w:rFonts w:ascii="Times New Roman" w:hAnsi="Times New Roman" w:cs="Times New Roman"/>
          </w:rPr>
          <w:t>,</w:t>
        </w:r>
      </w:ins>
      <w:r w:rsidRPr="0003267E">
        <w:rPr>
          <w:rFonts w:ascii="Times New Roman" w:hAnsi="Times New Roman" w:cs="Times New Roman"/>
        </w:rPr>
        <w:t xml:space="preserve"> Brooks, E.</w:t>
      </w:r>
      <w:del w:id="339" w:author="Brian Stock" w:date="2020-08-31T19:35:00Z">
        <w:r w:rsidRPr="0003267E" w:rsidDel="0003267E">
          <w:rPr>
            <w:rFonts w:ascii="Times New Roman" w:hAnsi="Times New Roman" w:cs="Times New Roman"/>
          </w:rPr>
          <w:delText>;</w:delText>
        </w:r>
      </w:del>
      <w:ins w:id="340" w:author="Brian Stock" w:date="2020-08-31T19:35:00Z">
        <w:r w:rsidR="0003267E">
          <w:rPr>
            <w:rFonts w:ascii="Times New Roman" w:hAnsi="Times New Roman" w:cs="Times New Roman"/>
          </w:rPr>
          <w:t>,</w:t>
        </w:r>
      </w:ins>
      <w:r w:rsidRPr="0003267E">
        <w:rPr>
          <w:rFonts w:ascii="Times New Roman" w:hAnsi="Times New Roman" w:cs="Times New Roman"/>
        </w:rPr>
        <w:t xml:space="preserve"> Methot, R.D.</w:t>
      </w:r>
      <w:del w:id="341" w:author="Brian Stock" w:date="2020-08-31T19:35:00Z">
        <w:r w:rsidRPr="0003267E" w:rsidDel="0003267E">
          <w:rPr>
            <w:rFonts w:ascii="Times New Roman" w:hAnsi="Times New Roman" w:cs="Times New Roman"/>
          </w:rPr>
          <w:delText>;</w:delText>
        </w:r>
      </w:del>
      <w:ins w:id="342"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43" w:author="Brian Stock" w:date="2020-08-31T19:38:00Z">
        <w:r w:rsidR="00FC4FBA">
          <w:rPr>
            <w:rFonts w:ascii="Times New Roman" w:hAnsi="Times New Roman" w:cs="Times New Roman"/>
          </w:rPr>
          <w:t xml:space="preserve">and </w:t>
        </w:r>
      </w:ins>
      <w:r w:rsidRPr="0003267E">
        <w:rPr>
          <w:rFonts w:ascii="Times New Roman" w:hAnsi="Times New Roman" w:cs="Times New Roman"/>
        </w:rPr>
        <w:t xml:space="preserve">Punt, A.E. </w:t>
      </w:r>
      <w:ins w:id="344" w:author="Brian Stock" w:date="2020-08-31T15:19:00Z">
        <w:r w:rsidR="00B26BC1" w:rsidRPr="0003267E">
          <w:rPr>
            <w:rFonts w:ascii="Times New Roman" w:hAnsi="Times New Roman" w:cs="Times New Roman"/>
          </w:rPr>
          <w:t xml:space="preserve">2016. </w:t>
        </w:r>
      </w:ins>
      <w:r w:rsidRPr="0003267E">
        <w:rPr>
          <w:rFonts w:ascii="Times New Roman" w:hAnsi="Times New Roman" w:cs="Times New Roman"/>
        </w:rPr>
        <w:t>Can autocorrelated recruitment be estimated using integrated assessment models and how does it affect population forecasts? Fisheries Research</w:t>
      </w:r>
      <w:del w:id="345" w:author="Brian Stock" w:date="2020-08-31T19:38:00Z">
        <w:r w:rsidRPr="0003267E" w:rsidDel="00FC4FBA">
          <w:rPr>
            <w:rFonts w:ascii="Times New Roman" w:hAnsi="Times New Roman" w:cs="Times New Roman"/>
          </w:rPr>
          <w:delText>.</w:delText>
        </w:r>
      </w:del>
      <w:r w:rsidRPr="0003267E">
        <w:rPr>
          <w:rFonts w:ascii="Times New Roman" w:hAnsi="Times New Roman" w:cs="Times New Roman"/>
        </w:rPr>
        <w:t xml:space="preserve"> 183:222-232</w:t>
      </w:r>
      <w:ins w:id="346" w:author="Brian Stock" w:date="2020-08-31T15:19:00Z">
        <w:r w:rsidR="00B26BC1" w:rsidRPr="0003267E">
          <w:rPr>
            <w:rFonts w:ascii="Times New Roman" w:hAnsi="Times New Roman" w:cs="Times New Roman"/>
          </w:rPr>
          <w:t>.</w:t>
        </w:r>
      </w:ins>
      <w:del w:id="347" w:author="Brian Stock" w:date="2020-08-31T15:19:00Z">
        <w:r w:rsidRPr="0003267E" w:rsidDel="00B26BC1">
          <w:rPr>
            <w:rFonts w:ascii="Times New Roman" w:hAnsi="Times New Roman" w:cs="Times New Roman"/>
          </w:rPr>
          <w:delText>; 2016</w:delText>
        </w:r>
      </w:del>
    </w:p>
    <w:p w14:paraId="6CC0E950" w14:textId="72794157"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Johnson, K.F.</w:t>
      </w:r>
      <w:del w:id="348" w:author="Brian Stock" w:date="2020-08-31T19:35:00Z">
        <w:r w:rsidRPr="0003267E" w:rsidDel="0003267E">
          <w:rPr>
            <w:rFonts w:ascii="Times New Roman" w:hAnsi="Times New Roman" w:cs="Times New Roman"/>
          </w:rPr>
          <w:delText>;</w:delText>
        </w:r>
      </w:del>
      <w:ins w:id="349" w:author="Brian Stock" w:date="2020-08-31T19:35:00Z">
        <w:r w:rsidR="0003267E">
          <w:rPr>
            <w:rFonts w:ascii="Times New Roman" w:hAnsi="Times New Roman" w:cs="Times New Roman"/>
          </w:rPr>
          <w:t>,</w:t>
        </w:r>
      </w:ins>
      <w:r w:rsidRPr="0003267E">
        <w:rPr>
          <w:rFonts w:ascii="Times New Roman" w:hAnsi="Times New Roman" w:cs="Times New Roman"/>
        </w:rPr>
        <w:t xml:space="preserve"> Monnahan, C.C.</w:t>
      </w:r>
      <w:del w:id="350" w:author="Brian Stock" w:date="2020-08-31T19:35:00Z">
        <w:r w:rsidRPr="0003267E" w:rsidDel="0003267E">
          <w:rPr>
            <w:rFonts w:ascii="Times New Roman" w:hAnsi="Times New Roman" w:cs="Times New Roman"/>
          </w:rPr>
          <w:delText>;</w:delText>
        </w:r>
      </w:del>
      <w:ins w:id="351" w:author="Brian Stock" w:date="2020-08-31T19:35:00Z">
        <w:r w:rsidR="0003267E">
          <w:rPr>
            <w:rFonts w:ascii="Times New Roman" w:hAnsi="Times New Roman" w:cs="Times New Roman"/>
          </w:rPr>
          <w:t>,</w:t>
        </w:r>
      </w:ins>
      <w:r w:rsidRPr="0003267E">
        <w:rPr>
          <w:rFonts w:ascii="Times New Roman" w:hAnsi="Times New Roman" w:cs="Times New Roman"/>
        </w:rPr>
        <w:t xml:space="preserve"> McGilliard, C.R.</w:t>
      </w:r>
      <w:del w:id="352" w:author="Brian Stock" w:date="2020-08-31T19:35:00Z">
        <w:r w:rsidRPr="0003267E" w:rsidDel="0003267E">
          <w:rPr>
            <w:rFonts w:ascii="Times New Roman" w:hAnsi="Times New Roman" w:cs="Times New Roman"/>
          </w:rPr>
          <w:delText>;</w:delText>
        </w:r>
      </w:del>
      <w:ins w:id="353" w:author="Brian Stock" w:date="2020-08-31T19:35:00Z">
        <w:r w:rsidR="0003267E">
          <w:rPr>
            <w:rFonts w:ascii="Times New Roman" w:hAnsi="Times New Roman" w:cs="Times New Roman"/>
          </w:rPr>
          <w:t>,</w:t>
        </w:r>
      </w:ins>
      <w:r w:rsidRPr="0003267E">
        <w:rPr>
          <w:rFonts w:ascii="Times New Roman" w:hAnsi="Times New Roman" w:cs="Times New Roman"/>
        </w:rPr>
        <w:t xml:space="preserve"> Vert-pre, K.A.</w:t>
      </w:r>
      <w:del w:id="354" w:author="Brian Stock" w:date="2020-08-31T19:35:00Z">
        <w:r w:rsidRPr="0003267E" w:rsidDel="0003267E">
          <w:rPr>
            <w:rFonts w:ascii="Times New Roman" w:hAnsi="Times New Roman" w:cs="Times New Roman"/>
          </w:rPr>
          <w:delText>;</w:delText>
        </w:r>
      </w:del>
      <w:ins w:id="355" w:author="Brian Stock" w:date="2020-08-31T19:35:00Z">
        <w:r w:rsidR="0003267E">
          <w:rPr>
            <w:rFonts w:ascii="Times New Roman" w:hAnsi="Times New Roman" w:cs="Times New Roman"/>
          </w:rPr>
          <w:t>,</w:t>
        </w:r>
      </w:ins>
      <w:r w:rsidRPr="0003267E">
        <w:rPr>
          <w:rFonts w:ascii="Times New Roman" w:hAnsi="Times New Roman" w:cs="Times New Roman"/>
        </w:rPr>
        <w:t xml:space="preserve"> Anderson, S.C.</w:t>
      </w:r>
      <w:del w:id="356" w:author="Brian Stock" w:date="2020-08-31T19:35:00Z">
        <w:r w:rsidRPr="0003267E" w:rsidDel="0003267E">
          <w:rPr>
            <w:rFonts w:ascii="Times New Roman" w:hAnsi="Times New Roman" w:cs="Times New Roman"/>
          </w:rPr>
          <w:delText>;</w:delText>
        </w:r>
      </w:del>
      <w:ins w:id="357" w:author="Brian Stock" w:date="2020-08-31T19:35:00Z">
        <w:r w:rsidR="0003267E">
          <w:rPr>
            <w:rFonts w:ascii="Times New Roman" w:hAnsi="Times New Roman" w:cs="Times New Roman"/>
          </w:rPr>
          <w:t>,</w:t>
        </w:r>
      </w:ins>
      <w:r w:rsidRPr="0003267E">
        <w:rPr>
          <w:rFonts w:ascii="Times New Roman" w:hAnsi="Times New Roman" w:cs="Times New Roman"/>
        </w:rPr>
        <w:t xml:space="preserve"> Cunningham, C.J.</w:t>
      </w:r>
      <w:del w:id="358" w:author="Brian Stock" w:date="2020-08-31T19:35:00Z">
        <w:r w:rsidRPr="0003267E" w:rsidDel="0003267E">
          <w:rPr>
            <w:rFonts w:ascii="Times New Roman" w:hAnsi="Times New Roman" w:cs="Times New Roman"/>
          </w:rPr>
          <w:delText>;</w:delText>
        </w:r>
      </w:del>
      <w:ins w:id="359" w:author="Brian Stock" w:date="2020-08-31T19:35:00Z">
        <w:r w:rsidR="0003267E">
          <w:rPr>
            <w:rFonts w:ascii="Times New Roman" w:hAnsi="Times New Roman" w:cs="Times New Roman"/>
          </w:rPr>
          <w:t>,</w:t>
        </w:r>
      </w:ins>
      <w:r w:rsidRPr="0003267E">
        <w:rPr>
          <w:rFonts w:ascii="Times New Roman" w:hAnsi="Times New Roman" w:cs="Times New Roman"/>
        </w:rPr>
        <w:t xml:space="preserve"> Hurtado-Ferro, F.</w:t>
      </w:r>
      <w:del w:id="360" w:author="Brian Stock" w:date="2020-08-31T19:35:00Z">
        <w:r w:rsidRPr="0003267E" w:rsidDel="0003267E">
          <w:rPr>
            <w:rFonts w:ascii="Times New Roman" w:hAnsi="Times New Roman" w:cs="Times New Roman"/>
          </w:rPr>
          <w:delText>;</w:delText>
        </w:r>
      </w:del>
      <w:ins w:id="361" w:author="Brian Stock" w:date="2020-08-31T19:35:00Z">
        <w:r w:rsidR="0003267E">
          <w:rPr>
            <w:rFonts w:ascii="Times New Roman" w:hAnsi="Times New Roman" w:cs="Times New Roman"/>
          </w:rPr>
          <w:t>,</w:t>
        </w:r>
      </w:ins>
      <w:r w:rsidRPr="0003267E">
        <w:rPr>
          <w:rFonts w:ascii="Times New Roman" w:hAnsi="Times New Roman" w:cs="Times New Roman"/>
        </w:rPr>
        <w:t xml:space="preserve"> Licandeo, R.R.</w:t>
      </w:r>
      <w:del w:id="362" w:author="Brian Stock" w:date="2020-08-31T19:35:00Z">
        <w:r w:rsidRPr="0003267E" w:rsidDel="0003267E">
          <w:rPr>
            <w:rFonts w:ascii="Times New Roman" w:hAnsi="Times New Roman" w:cs="Times New Roman"/>
          </w:rPr>
          <w:delText>;</w:delText>
        </w:r>
      </w:del>
      <w:ins w:id="363" w:author="Brian Stock" w:date="2020-08-31T19:35:00Z">
        <w:r w:rsidR="0003267E">
          <w:rPr>
            <w:rFonts w:ascii="Times New Roman" w:hAnsi="Times New Roman" w:cs="Times New Roman"/>
          </w:rPr>
          <w:t>,</w:t>
        </w:r>
      </w:ins>
      <w:r w:rsidRPr="0003267E">
        <w:rPr>
          <w:rFonts w:ascii="Times New Roman" w:hAnsi="Times New Roman" w:cs="Times New Roman"/>
        </w:rPr>
        <w:t xml:space="preserve"> Muradian, M.L.</w:t>
      </w:r>
      <w:del w:id="364" w:author="Brian Stock" w:date="2020-08-31T19:35:00Z">
        <w:r w:rsidRPr="0003267E" w:rsidDel="0003267E">
          <w:rPr>
            <w:rFonts w:ascii="Times New Roman" w:hAnsi="Times New Roman" w:cs="Times New Roman"/>
          </w:rPr>
          <w:delText>;</w:delText>
        </w:r>
      </w:del>
      <w:ins w:id="365"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66" w:author="Brian Stock" w:date="2020-08-31T19:38:00Z">
        <w:r w:rsidR="00FC4FBA">
          <w:rPr>
            <w:rFonts w:ascii="Times New Roman" w:hAnsi="Times New Roman" w:cs="Times New Roman"/>
          </w:rPr>
          <w:t xml:space="preserve">and </w:t>
        </w:r>
      </w:ins>
      <w:r w:rsidRPr="0003267E">
        <w:rPr>
          <w:rFonts w:ascii="Times New Roman" w:hAnsi="Times New Roman" w:cs="Times New Roman"/>
        </w:rPr>
        <w:t xml:space="preserve">Ono, K. </w:t>
      </w:r>
      <w:ins w:id="367" w:author="Brian Stock" w:date="2020-08-31T15:19:00Z">
        <w:r w:rsidR="00B26BC1" w:rsidRPr="0003267E">
          <w:rPr>
            <w:rFonts w:ascii="Times New Roman" w:hAnsi="Times New Roman" w:cs="Times New Roman"/>
          </w:rPr>
          <w:t xml:space="preserve">2015. </w:t>
        </w:r>
      </w:ins>
      <w:r w:rsidRPr="0003267E">
        <w:rPr>
          <w:rFonts w:ascii="Times New Roman" w:hAnsi="Times New Roman" w:cs="Times New Roman"/>
        </w:rPr>
        <w:t>Time-varying natural mortality in fisheries stock assessment models: identifying a default approach. ICES Journal of Marine Science</w:t>
      </w:r>
      <w:ins w:id="368" w:author="Brian Stock" w:date="2020-08-31T19:38:00Z">
        <w:r w:rsidR="00FC4FBA">
          <w:rPr>
            <w:rFonts w:ascii="Times New Roman" w:hAnsi="Times New Roman" w:cs="Times New Roman"/>
          </w:rPr>
          <w:t xml:space="preserve"> </w:t>
        </w:r>
      </w:ins>
      <w:del w:id="369" w:author="Brian Stock" w:date="2020-08-31T19:38:00Z">
        <w:r w:rsidRPr="0003267E" w:rsidDel="00FC4FBA">
          <w:rPr>
            <w:rFonts w:ascii="Times New Roman" w:hAnsi="Times New Roman" w:cs="Times New Roman"/>
          </w:rPr>
          <w:delText xml:space="preserve">: Journal du Conseil. </w:delText>
        </w:r>
      </w:del>
      <w:r w:rsidRPr="0003267E">
        <w:rPr>
          <w:rFonts w:ascii="Times New Roman" w:hAnsi="Times New Roman" w:cs="Times New Roman"/>
        </w:rPr>
        <w:t>72:</w:t>
      </w:r>
      <w:ins w:id="370" w:author="Brian Stock" w:date="2020-08-31T19:38:00Z">
        <w:r w:rsidR="00FC4FBA">
          <w:rPr>
            <w:rFonts w:ascii="Times New Roman" w:hAnsi="Times New Roman" w:cs="Times New Roman"/>
          </w:rPr>
          <w:t xml:space="preserve"> </w:t>
        </w:r>
      </w:ins>
      <w:r w:rsidRPr="0003267E">
        <w:rPr>
          <w:rFonts w:ascii="Times New Roman" w:hAnsi="Times New Roman" w:cs="Times New Roman"/>
        </w:rPr>
        <w:t>137-150</w:t>
      </w:r>
      <w:ins w:id="371" w:author="Brian Stock" w:date="2020-08-31T15:19:00Z">
        <w:r w:rsidR="00B26BC1" w:rsidRPr="0003267E">
          <w:rPr>
            <w:rFonts w:ascii="Times New Roman" w:hAnsi="Times New Roman" w:cs="Times New Roman"/>
          </w:rPr>
          <w:t>.</w:t>
        </w:r>
      </w:ins>
      <w:del w:id="372" w:author="Brian Stock" w:date="2020-08-31T15:19:00Z">
        <w:r w:rsidRPr="0003267E" w:rsidDel="00B26BC1">
          <w:rPr>
            <w:rFonts w:ascii="Times New Roman" w:hAnsi="Times New Roman" w:cs="Times New Roman"/>
          </w:rPr>
          <w:delText>; 2015</w:delText>
        </w:r>
      </w:del>
    </w:p>
    <w:p w14:paraId="3329EF1A" w14:textId="4785493E" w:rsidR="00986FA6" w:rsidRPr="0003267E" w:rsidRDefault="00986FA6" w:rsidP="004753A9">
      <w:pPr>
        <w:ind w:left="720" w:hanging="720"/>
        <w:rPr>
          <w:rFonts w:ascii="Times New Roman" w:hAnsi="Times New Roman" w:cs="Times New Roman"/>
        </w:rPr>
      </w:pPr>
      <w:r w:rsidRPr="0003267E">
        <w:rPr>
          <w:rFonts w:ascii="Times New Roman" w:hAnsi="Times New Roman" w:cs="Times New Roman"/>
        </w:rPr>
        <w:t>Kristensen, K., Nielsen, A., Berg, C., Skaug, H., and Bell, B. M. 2016. TMB: Automatic differentiation and Laplace approximation. Journal of Statistical Software</w:t>
      </w:r>
      <w:del w:id="373" w:author="Brian Stock" w:date="2020-08-31T19:38:00Z">
        <w:r w:rsidRPr="0003267E" w:rsidDel="00FC4FBA">
          <w:rPr>
            <w:rFonts w:ascii="Times New Roman" w:hAnsi="Times New Roman" w:cs="Times New Roman"/>
          </w:rPr>
          <w:delText>,</w:delText>
        </w:r>
      </w:del>
      <w:r w:rsidRPr="0003267E">
        <w:rPr>
          <w:rFonts w:ascii="Times New Roman" w:hAnsi="Times New Roman" w:cs="Times New Roman"/>
        </w:rPr>
        <w:t xml:space="preserve"> 70: 1</w:t>
      </w:r>
      <w:ins w:id="374" w:author="Brian Stock" w:date="2020-08-31T19:39:00Z">
        <w:r w:rsidR="00FC4FBA">
          <w:rPr>
            <w:rFonts w:ascii="Times New Roman" w:hAnsi="Times New Roman" w:cs="Times New Roman"/>
          </w:rPr>
          <w:t>-</w:t>
        </w:r>
      </w:ins>
      <w:del w:id="375" w:author="Brian Stock" w:date="2020-08-31T19:39:00Z">
        <w:r w:rsidRPr="0003267E" w:rsidDel="00FC4FBA">
          <w:rPr>
            <w:rFonts w:ascii="Times New Roman" w:hAnsi="Times New Roman" w:cs="Times New Roman"/>
          </w:rPr>
          <w:delText>–</w:delText>
        </w:r>
      </w:del>
      <w:r w:rsidRPr="0003267E">
        <w:rPr>
          <w:rFonts w:ascii="Times New Roman" w:hAnsi="Times New Roman" w:cs="Times New Roman"/>
        </w:rPr>
        <w:t>21.</w:t>
      </w:r>
    </w:p>
    <w:p w14:paraId="4F7139A9" w14:textId="749677EA"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ins w:id="376" w:author="Brian Stock" w:date="2020-08-31T15:19:00Z">
        <w:r w:rsidR="00B26BC1" w:rsidRPr="0003267E">
          <w:rPr>
            <w:rFonts w:ascii="Times New Roman" w:hAnsi="Times New Roman" w:cs="Times New Roman"/>
          </w:rPr>
          <w:t xml:space="preserve"> 2009.</w:t>
        </w:r>
      </w:ins>
      <w:r w:rsidRPr="0003267E">
        <w:rPr>
          <w:rFonts w:ascii="Times New Roman" w:hAnsi="Times New Roman" w:cs="Times New Roman"/>
        </w:rPr>
        <w:t xml:space="preserve"> Report of the retrospective working group. NOAA NMFS Northeast Fisheries Science Center Reference Document:09-01</w:t>
      </w:r>
      <w:ins w:id="377" w:author="Brian Stock" w:date="2020-08-31T15:19:00Z">
        <w:r w:rsidR="00B26BC1" w:rsidRPr="0003267E">
          <w:rPr>
            <w:rFonts w:ascii="Times New Roman" w:hAnsi="Times New Roman" w:cs="Times New Roman"/>
          </w:rPr>
          <w:t>.</w:t>
        </w:r>
      </w:ins>
      <w:del w:id="378" w:author="Brian Stock" w:date="2020-08-31T15:19:00Z">
        <w:r w:rsidRPr="0003267E" w:rsidDel="00B26BC1">
          <w:rPr>
            <w:rFonts w:ascii="Times New Roman" w:hAnsi="Times New Roman" w:cs="Times New Roman"/>
          </w:rPr>
          <w:delText>; 2009</w:delText>
        </w:r>
      </w:del>
    </w:p>
    <w:p w14:paraId="45BDD7F8" w14:textId="02B0A317"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del w:id="379" w:author="Brian Stock" w:date="2020-08-31T19:35:00Z">
        <w:r w:rsidRPr="0003267E" w:rsidDel="0003267E">
          <w:rPr>
            <w:rFonts w:ascii="Times New Roman" w:hAnsi="Times New Roman" w:cs="Times New Roman"/>
          </w:rPr>
          <w:delText>;</w:delText>
        </w:r>
      </w:del>
      <w:ins w:id="380" w:author="Brian Stock" w:date="2020-08-31T19:35:00Z">
        <w:r w:rsidR="0003267E">
          <w:rPr>
            <w:rFonts w:ascii="Times New Roman" w:hAnsi="Times New Roman" w:cs="Times New Roman"/>
          </w:rPr>
          <w:t>,</w:t>
        </w:r>
      </w:ins>
      <w:r w:rsidRPr="0003267E">
        <w:rPr>
          <w:rFonts w:ascii="Times New Roman" w:hAnsi="Times New Roman" w:cs="Times New Roman"/>
        </w:rPr>
        <w:t xml:space="preserve"> Alade, L.</w:t>
      </w:r>
      <w:del w:id="381" w:author="Brian Stock" w:date="2020-08-31T19:35:00Z">
        <w:r w:rsidRPr="0003267E" w:rsidDel="0003267E">
          <w:rPr>
            <w:rFonts w:ascii="Times New Roman" w:hAnsi="Times New Roman" w:cs="Times New Roman"/>
          </w:rPr>
          <w:delText>;</w:delText>
        </w:r>
      </w:del>
      <w:ins w:id="382" w:author="Brian Stock" w:date="2020-08-31T19:35:00Z">
        <w:r w:rsidR="0003267E">
          <w:rPr>
            <w:rFonts w:ascii="Times New Roman" w:hAnsi="Times New Roman" w:cs="Times New Roman"/>
          </w:rPr>
          <w:t>,</w:t>
        </w:r>
      </w:ins>
      <w:r w:rsidRPr="0003267E">
        <w:rPr>
          <w:rFonts w:ascii="Times New Roman" w:hAnsi="Times New Roman" w:cs="Times New Roman"/>
        </w:rPr>
        <w:t xml:space="preserve"> Stone, H.H.</w:t>
      </w:r>
      <w:del w:id="383" w:author="Brian Stock" w:date="2020-08-31T19:35:00Z">
        <w:r w:rsidRPr="0003267E" w:rsidDel="0003267E">
          <w:rPr>
            <w:rFonts w:ascii="Times New Roman" w:hAnsi="Times New Roman" w:cs="Times New Roman"/>
          </w:rPr>
          <w:delText>;</w:delText>
        </w:r>
      </w:del>
      <w:ins w:id="384"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85" w:author="Brian Stock" w:date="2020-08-31T19:39:00Z">
        <w:r w:rsidR="00FC4FBA">
          <w:rPr>
            <w:rFonts w:ascii="Times New Roman" w:hAnsi="Times New Roman" w:cs="Times New Roman"/>
          </w:rPr>
          <w:t xml:space="preserve">and </w:t>
        </w:r>
      </w:ins>
      <w:r w:rsidRPr="0003267E">
        <w:rPr>
          <w:rFonts w:ascii="Times New Roman" w:hAnsi="Times New Roman" w:cs="Times New Roman"/>
        </w:rPr>
        <w:t xml:space="preserve">Gross, W.E. </w:t>
      </w:r>
      <w:ins w:id="386" w:author="Brian Stock" w:date="2020-08-31T15:19:00Z">
        <w:r w:rsidR="00B26BC1" w:rsidRPr="0003267E">
          <w:rPr>
            <w:rFonts w:ascii="Times New Roman" w:hAnsi="Times New Roman" w:cs="Times New Roman"/>
          </w:rPr>
          <w:t xml:space="preserve">2012. </w:t>
        </w:r>
      </w:ins>
      <w:r w:rsidRPr="0003267E">
        <w:rPr>
          <w:rFonts w:ascii="Times New Roman" w:hAnsi="Times New Roman" w:cs="Times New Roman"/>
        </w:rPr>
        <w:t>Stock assessment of Georges Bank yellowtail flounder for 2012. TRAC Ref Doc. 2:133</w:t>
      </w:r>
      <w:ins w:id="387" w:author="Brian Stock" w:date="2020-08-31T15:19:00Z">
        <w:r w:rsidR="00B26BC1" w:rsidRPr="0003267E">
          <w:rPr>
            <w:rFonts w:ascii="Times New Roman" w:hAnsi="Times New Roman" w:cs="Times New Roman"/>
          </w:rPr>
          <w:t>.</w:t>
        </w:r>
      </w:ins>
      <w:del w:id="388" w:author="Brian Stock" w:date="2020-08-31T15:19:00Z">
        <w:r w:rsidRPr="0003267E" w:rsidDel="00B26BC1">
          <w:rPr>
            <w:rFonts w:ascii="Times New Roman" w:hAnsi="Times New Roman" w:cs="Times New Roman"/>
          </w:rPr>
          <w:delText>; 2012</w:delText>
        </w:r>
      </w:del>
    </w:p>
    <w:p w14:paraId="1F131B30" w14:textId="137909E0"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del w:id="389" w:author="Brian Stock" w:date="2020-08-31T19:35:00Z">
        <w:r w:rsidRPr="0003267E" w:rsidDel="0003267E">
          <w:rPr>
            <w:rFonts w:ascii="Times New Roman" w:hAnsi="Times New Roman" w:cs="Times New Roman"/>
          </w:rPr>
          <w:delText>;</w:delText>
        </w:r>
      </w:del>
      <w:ins w:id="390"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91" w:author="Brian Stock" w:date="2020-08-31T19:39:00Z">
        <w:r w:rsidR="00FC4FBA">
          <w:rPr>
            <w:rFonts w:ascii="Times New Roman" w:hAnsi="Times New Roman" w:cs="Times New Roman"/>
          </w:rPr>
          <w:t xml:space="preserve">and </w:t>
        </w:r>
      </w:ins>
      <w:r w:rsidRPr="0003267E">
        <w:rPr>
          <w:rFonts w:ascii="Times New Roman" w:hAnsi="Times New Roman" w:cs="Times New Roman"/>
        </w:rPr>
        <w:t xml:space="preserve">Palmer, M.C. </w:t>
      </w:r>
      <w:ins w:id="392" w:author="Brian Stock" w:date="2020-08-31T15:18:00Z">
        <w:r w:rsidR="00B26BC1" w:rsidRPr="0003267E">
          <w:rPr>
            <w:rFonts w:ascii="Times New Roman" w:hAnsi="Times New Roman" w:cs="Times New Roman"/>
          </w:rPr>
          <w:t xml:space="preserve">2015. </w:t>
        </w:r>
      </w:ins>
      <w:r w:rsidRPr="0003267E">
        <w:rPr>
          <w:rFonts w:ascii="Times New Roman" w:hAnsi="Times New Roman" w:cs="Times New Roman"/>
        </w:rPr>
        <w:t>In what direction should the fishing mortality target change when natural mortality increases within an assessment? Canadian Journal of Fisheries and Aquatic Sciences</w:t>
      </w:r>
      <w:ins w:id="393" w:author="Brian Stock" w:date="2020-08-31T19:39:00Z">
        <w:r w:rsidR="00FC4FBA">
          <w:rPr>
            <w:rFonts w:ascii="Times New Roman" w:hAnsi="Times New Roman" w:cs="Times New Roman"/>
          </w:rPr>
          <w:t xml:space="preserve"> </w:t>
        </w:r>
      </w:ins>
      <w:del w:id="394" w:author="Brian Stock" w:date="2020-08-31T19:39:00Z">
        <w:r w:rsidRPr="0003267E" w:rsidDel="00FC4FBA">
          <w:rPr>
            <w:rFonts w:ascii="Times New Roman" w:hAnsi="Times New Roman" w:cs="Times New Roman"/>
          </w:rPr>
          <w:delText xml:space="preserve">. </w:delText>
        </w:r>
      </w:del>
      <w:r w:rsidRPr="0003267E">
        <w:rPr>
          <w:rFonts w:ascii="Times New Roman" w:hAnsi="Times New Roman" w:cs="Times New Roman"/>
        </w:rPr>
        <w:t>73:</w:t>
      </w:r>
      <w:ins w:id="395" w:author="Brian Stock" w:date="2020-08-31T19:39:00Z">
        <w:r w:rsidR="00FC4FBA">
          <w:rPr>
            <w:rFonts w:ascii="Times New Roman" w:hAnsi="Times New Roman" w:cs="Times New Roman"/>
          </w:rPr>
          <w:t xml:space="preserve"> </w:t>
        </w:r>
      </w:ins>
      <w:r w:rsidRPr="0003267E">
        <w:rPr>
          <w:rFonts w:ascii="Times New Roman" w:hAnsi="Times New Roman" w:cs="Times New Roman"/>
        </w:rPr>
        <w:t>1-9</w:t>
      </w:r>
      <w:ins w:id="396" w:author="Brian Stock" w:date="2020-08-31T15:18:00Z">
        <w:r w:rsidR="00B26BC1" w:rsidRPr="0003267E">
          <w:rPr>
            <w:rFonts w:ascii="Times New Roman" w:hAnsi="Times New Roman" w:cs="Times New Roman"/>
          </w:rPr>
          <w:t>.</w:t>
        </w:r>
      </w:ins>
      <w:del w:id="397" w:author="Brian Stock" w:date="2020-08-31T15:18:00Z">
        <w:r w:rsidRPr="0003267E" w:rsidDel="00B26BC1">
          <w:rPr>
            <w:rFonts w:ascii="Times New Roman" w:hAnsi="Times New Roman" w:cs="Times New Roman"/>
          </w:rPr>
          <w:delText>; 2015</w:delText>
        </w:r>
      </w:del>
    </w:p>
    <w:p w14:paraId="3B06CEF7" w14:textId="5D61B7E4"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del w:id="398" w:author="Brian Stock" w:date="2020-08-31T19:35:00Z">
        <w:r w:rsidRPr="0003267E" w:rsidDel="0003267E">
          <w:rPr>
            <w:rFonts w:ascii="Times New Roman" w:hAnsi="Times New Roman" w:cs="Times New Roman"/>
          </w:rPr>
          <w:delText>;</w:delText>
        </w:r>
      </w:del>
      <w:ins w:id="399"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00" w:author="Brian Stock" w:date="2020-08-31T19:39:00Z">
        <w:r w:rsidR="00FC4FBA">
          <w:rPr>
            <w:rFonts w:ascii="Times New Roman" w:hAnsi="Times New Roman" w:cs="Times New Roman"/>
          </w:rPr>
          <w:t xml:space="preserve">and </w:t>
        </w:r>
      </w:ins>
      <w:r w:rsidRPr="0003267E">
        <w:rPr>
          <w:rFonts w:ascii="Times New Roman" w:hAnsi="Times New Roman" w:cs="Times New Roman"/>
        </w:rPr>
        <w:t xml:space="preserve">Restrepo, V.R. </w:t>
      </w:r>
      <w:ins w:id="401" w:author="Brian Stock" w:date="2020-08-31T15:18:00Z">
        <w:r w:rsidR="00B26BC1" w:rsidRPr="0003267E">
          <w:rPr>
            <w:rFonts w:ascii="Times New Roman" w:hAnsi="Times New Roman" w:cs="Times New Roman"/>
          </w:rPr>
          <w:t xml:space="preserve">1999. </w:t>
        </w:r>
      </w:ins>
      <w:r w:rsidRPr="0003267E">
        <w:rPr>
          <w:rFonts w:ascii="Times New Roman" w:hAnsi="Times New Roman" w:cs="Times New Roman"/>
        </w:rPr>
        <w:t>A flexible forward age-structured assessment program. ICCAT Col Vol Sci Pap. 49:</w:t>
      </w:r>
      <w:ins w:id="402" w:author="Brian Stock" w:date="2020-08-31T19:40:00Z">
        <w:r w:rsidR="00FC4FBA">
          <w:rPr>
            <w:rFonts w:ascii="Times New Roman" w:hAnsi="Times New Roman" w:cs="Times New Roman"/>
          </w:rPr>
          <w:t xml:space="preserve"> </w:t>
        </w:r>
      </w:ins>
      <w:r w:rsidRPr="0003267E">
        <w:rPr>
          <w:rFonts w:ascii="Times New Roman" w:hAnsi="Times New Roman" w:cs="Times New Roman"/>
        </w:rPr>
        <w:t>246-253</w:t>
      </w:r>
      <w:ins w:id="403" w:author="Brian Stock" w:date="2020-08-31T15:18:00Z">
        <w:r w:rsidR="00B26BC1" w:rsidRPr="0003267E">
          <w:rPr>
            <w:rFonts w:ascii="Times New Roman" w:hAnsi="Times New Roman" w:cs="Times New Roman"/>
          </w:rPr>
          <w:t>.</w:t>
        </w:r>
      </w:ins>
      <w:del w:id="404" w:author="Brian Stock" w:date="2020-08-31T15:18:00Z">
        <w:r w:rsidRPr="0003267E" w:rsidDel="00B26BC1">
          <w:rPr>
            <w:rFonts w:ascii="Times New Roman" w:hAnsi="Times New Roman" w:cs="Times New Roman"/>
          </w:rPr>
          <w:delText>; 199</w:delText>
        </w:r>
        <w:r w:rsidR="00F96875" w:rsidRPr="0003267E" w:rsidDel="00B26BC1">
          <w:rPr>
            <w:rFonts w:ascii="Times New Roman" w:hAnsi="Times New Roman" w:cs="Times New Roman"/>
          </w:rPr>
          <w:delText>9.</w:delText>
        </w:r>
      </w:del>
    </w:p>
    <w:p w14:paraId="0F3E9AFF" w14:textId="2B9F6827" w:rsidR="004753A9" w:rsidRPr="0003267E" w:rsidRDefault="004753A9" w:rsidP="004753A9">
      <w:pPr>
        <w:ind w:left="720" w:hanging="720"/>
        <w:rPr>
          <w:ins w:id="405" w:author="Brian Stock" w:date="2020-08-31T15:34:00Z"/>
          <w:rFonts w:ascii="Times New Roman" w:hAnsi="Times New Roman" w:cs="Times New Roman"/>
        </w:rPr>
      </w:pPr>
      <w:r w:rsidRPr="0003267E">
        <w:rPr>
          <w:rFonts w:ascii="Times New Roman" w:hAnsi="Times New Roman" w:cs="Times New Roman"/>
        </w:rPr>
        <w:t xml:space="preserve">Lorenzen, K. </w:t>
      </w:r>
      <w:ins w:id="406" w:author="Brian Stock" w:date="2020-08-31T15:18:00Z">
        <w:r w:rsidR="00B26BC1" w:rsidRPr="0003267E">
          <w:rPr>
            <w:rFonts w:ascii="Times New Roman" w:hAnsi="Times New Roman" w:cs="Times New Roman"/>
          </w:rPr>
          <w:t xml:space="preserve">1996. </w:t>
        </w:r>
      </w:ins>
      <w:r w:rsidRPr="0003267E">
        <w:rPr>
          <w:rFonts w:ascii="Times New Roman" w:hAnsi="Times New Roman" w:cs="Times New Roman"/>
        </w:rPr>
        <w:t xml:space="preserve">The relationship between body weight and natural mortality in juvenile and adult fish: a comparison of natural ecosystems and aquaculture. Journal of </w:t>
      </w:r>
      <w:ins w:id="407" w:author="Brian Stock" w:date="2020-08-31T19:40:00Z">
        <w:r w:rsidR="00FC4FBA">
          <w:rPr>
            <w:rFonts w:ascii="Times New Roman" w:hAnsi="Times New Roman" w:cs="Times New Roman"/>
          </w:rPr>
          <w:t>F</w:t>
        </w:r>
      </w:ins>
      <w:del w:id="408" w:author="Brian Stock" w:date="2020-08-31T19:40:00Z">
        <w:r w:rsidRPr="0003267E" w:rsidDel="00FC4FBA">
          <w:rPr>
            <w:rFonts w:ascii="Times New Roman" w:hAnsi="Times New Roman" w:cs="Times New Roman"/>
          </w:rPr>
          <w:delText>f</w:delText>
        </w:r>
      </w:del>
      <w:r w:rsidRPr="0003267E">
        <w:rPr>
          <w:rFonts w:ascii="Times New Roman" w:hAnsi="Times New Roman" w:cs="Times New Roman"/>
        </w:rPr>
        <w:t xml:space="preserve">ish </w:t>
      </w:r>
      <w:del w:id="409" w:author="Brian Stock" w:date="2020-08-31T19:40:00Z">
        <w:r w:rsidRPr="0003267E" w:rsidDel="00FC4FBA">
          <w:rPr>
            <w:rFonts w:ascii="Times New Roman" w:hAnsi="Times New Roman" w:cs="Times New Roman"/>
          </w:rPr>
          <w:delText>b</w:delText>
        </w:r>
      </w:del>
      <w:ins w:id="410" w:author="Brian Stock" w:date="2020-08-31T19:40:00Z">
        <w:r w:rsidR="00FC4FBA">
          <w:rPr>
            <w:rFonts w:ascii="Times New Roman" w:hAnsi="Times New Roman" w:cs="Times New Roman"/>
          </w:rPr>
          <w:t>B</w:t>
        </w:r>
      </w:ins>
      <w:r w:rsidRPr="0003267E">
        <w:rPr>
          <w:rFonts w:ascii="Times New Roman" w:hAnsi="Times New Roman" w:cs="Times New Roman"/>
        </w:rPr>
        <w:t>iology</w:t>
      </w:r>
      <w:del w:id="411" w:author="Brian Stock" w:date="2020-08-31T19:40:00Z">
        <w:r w:rsidRPr="0003267E" w:rsidDel="00FC4FBA">
          <w:rPr>
            <w:rFonts w:ascii="Times New Roman" w:hAnsi="Times New Roman" w:cs="Times New Roman"/>
          </w:rPr>
          <w:delText>.</w:delText>
        </w:r>
      </w:del>
      <w:r w:rsidRPr="0003267E">
        <w:rPr>
          <w:rFonts w:ascii="Times New Roman" w:hAnsi="Times New Roman" w:cs="Times New Roman"/>
        </w:rPr>
        <w:t xml:space="preserve"> 49:</w:t>
      </w:r>
      <w:ins w:id="412" w:author="Brian Stock" w:date="2020-08-31T19:40:00Z">
        <w:r w:rsidR="00FC4FBA">
          <w:rPr>
            <w:rFonts w:ascii="Times New Roman" w:hAnsi="Times New Roman" w:cs="Times New Roman"/>
          </w:rPr>
          <w:t xml:space="preserve"> </w:t>
        </w:r>
      </w:ins>
      <w:r w:rsidRPr="0003267E">
        <w:rPr>
          <w:rFonts w:ascii="Times New Roman" w:hAnsi="Times New Roman" w:cs="Times New Roman"/>
        </w:rPr>
        <w:t>627-642</w:t>
      </w:r>
      <w:ins w:id="413" w:author="Brian Stock" w:date="2020-08-31T15:18:00Z">
        <w:r w:rsidR="00B26BC1" w:rsidRPr="0003267E">
          <w:rPr>
            <w:rFonts w:ascii="Times New Roman" w:hAnsi="Times New Roman" w:cs="Times New Roman"/>
          </w:rPr>
          <w:t>.</w:t>
        </w:r>
      </w:ins>
      <w:del w:id="414" w:author="Brian Stock" w:date="2020-08-31T15:18:00Z">
        <w:r w:rsidRPr="0003267E" w:rsidDel="00B26BC1">
          <w:rPr>
            <w:rFonts w:ascii="Times New Roman" w:hAnsi="Times New Roman" w:cs="Times New Roman"/>
          </w:rPr>
          <w:delText>; 1996</w:delText>
        </w:r>
      </w:del>
    </w:p>
    <w:p w14:paraId="25D4DCEC" w14:textId="118C8E4C" w:rsidR="00A95D46" w:rsidRPr="0003267E" w:rsidRDefault="00A95D46" w:rsidP="004753A9">
      <w:pPr>
        <w:ind w:left="720" w:hanging="720"/>
        <w:rPr>
          <w:rFonts w:ascii="Times New Roman" w:hAnsi="Times New Roman" w:cs="Times New Roman"/>
        </w:rPr>
      </w:pPr>
      <w:ins w:id="415" w:author="Brian Stock" w:date="2020-08-31T15:34:00Z">
        <w:r w:rsidRPr="0003267E">
          <w:rPr>
            <w:rFonts w:ascii="Times New Roman" w:hAnsi="Times New Roman" w:cs="Times New Roman"/>
          </w:rPr>
          <w:t>Methot Jr, R. D., and Wetzel, C. R. 2013. Stock synthesis: a biological and statistical framework for fish stock assessment and fishery management. Fisheries Research 142:</w:t>
        </w:r>
      </w:ins>
      <w:ins w:id="416" w:author="Brian Stock" w:date="2020-08-31T19:40:00Z">
        <w:r w:rsidR="00FC4FBA">
          <w:rPr>
            <w:rFonts w:ascii="Times New Roman" w:hAnsi="Times New Roman" w:cs="Times New Roman"/>
          </w:rPr>
          <w:t xml:space="preserve"> </w:t>
        </w:r>
      </w:ins>
      <w:ins w:id="417" w:author="Brian Stock" w:date="2020-08-31T15:34:00Z">
        <w:r w:rsidRPr="0003267E">
          <w:rPr>
            <w:rFonts w:ascii="Times New Roman" w:hAnsi="Times New Roman" w:cs="Times New Roman"/>
          </w:rPr>
          <w:t>86-99.</w:t>
        </w:r>
      </w:ins>
    </w:p>
    <w:p w14:paraId="6FCCE421" w14:textId="738C0E8E"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Miller, T.J.</w:t>
      </w:r>
      <w:del w:id="418" w:author="Brian Stock" w:date="2020-08-31T19:35:00Z">
        <w:r w:rsidRPr="0003267E" w:rsidDel="0003267E">
          <w:rPr>
            <w:rFonts w:ascii="Times New Roman" w:hAnsi="Times New Roman" w:cs="Times New Roman"/>
          </w:rPr>
          <w:delText>;</w:delText>
        </w:r>
      </w:del>
      <w:ins w:id="419" w:author="Brian Stock" w:date="2020-08-31T19:35:00Z">
        <w:r w:rsidR="0003267E">
          <w:rPr>
            <w:rFonts w:ascii="Times New Roman" w:hAnsi="Times New Roman" w:cs="Times New Roman"/>
          </w:rPr>
          <w:t>,</w:t>
        </w:r>
      </w:ins>
      <w:r w:rsidRPr="0003267E">
        <w:rPr>
          <w:rFonts w:ascii="Times New Roman" w:hAnsi="Times New Roman" w:cs="Times New Roman"/>
        </w:rPr>
        <w:t xml:space="preserve"> Hare, J.A.</w:t>
      </w:r>
      <w:del w:id="420" w:author="Brian Stock" w:date="2020-08-31T19:35:00Z">
        <w:r w:rsidRPr="0003267E" w:rsidDel="0003267E">
          <w:rPr>
            <w:rFonts w:ascii="Times New Roman" w:hAnsi="Times New Roman" w:cs="Times New Roman"/>
          </w:rPr>
          <w:delText>;</w:delText>
        </w:r>
      </w:del>
      <w:ins w:id="421"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22" w:author="Brian Stock" w:date="2020-08-31T19:40:00Z">
        <w:r w:rsidR="00FC4FBA">
          <w:rPr>
            <w:rFonts w:ascii="Times New Roman" w:hAnsi="Times New Roman" w:cs="Times New Roman"/>
          </w:rPr>
          <w:t xml:space="preserve">and </w:t>
        </w:r>
      </w:ins>
      <w:r w:rsidRPr="0003267E">
        <w:rPr>
          <w:rFonts w:ascii="Times New Roman" w:hAnsi="Times New Roman" w:cs="Times New Roman"/>
        </w:rPr>
        <w:t xml:space="preserve">Alade, L.A. </w:t>
      </w:r>
      <w:ins w:id="423" w:author="Brian Stock" w:date="2020-08-31T15:18:00Z">
        <w:r w:rsidR="00B26BC1" w:rsidRPr="0003267E">
          <w:rPr>
            <w:rFonts w:ascii="Times New Roman" w:hAnsi="Times New Roman" w:cs="Times New Roman"/>
          </w:rPr>
          <w:t xml:space="preserve">2016. </w:t>
        </w:r>
      </w:ins>
      <w:r w:rsidRPr="0003267E">
        <w:rPr>
          <w:rFonts w:ascii="Times New Roman" w:hAnsi="Times New Roman" w:cs="Times New Roman"/>
        </w:rPr>
        <w:t>A state-space approach to incorporating environmental effects on recruitment in an age-structured assessment model with an application to Southern New England yellowtail flounder. Canadian Journal of Fisheries and Aquatic Sciences</w:t>
      </w:r>
      <w:del w:id="424" w:author="Brian Stock" w:date="2020-08-31T19:40:00Z">
        <w:r w:rsidRPr="0003267E" w:rsidDel="00FC4FBA">
          <w:rPr>
            <w:rFonts w:ascii="Times New Roman" w:hAnsi="Times New Roman" w:cs="Times New Roman"/>
          </w:rPr>
          <w:delText>.</w:delText>
        </w:r>
      </w:del>
      <w:r w:rsidRPr="0003267E">
        <w:rPr>
          <w:rFonts w:ascii="Times New Roman" w:hAnsi="Times New Roman" w:cs="Times New Roman"/>
        </w:rPr>
        <w:t xml:space="preserve"> 73:</w:t>
      </w:r>
      <w:ins w:id="425" w:author="Brian Stock" w:date="2020-08-31T19:40:00Z">
        <w:r w:rsidR="00FC4FBA">
          <w:rPr>
            <w:rFonts w:ascii="Times New Roman" w:hAnsi="Times New Roman" w:cs="Times New Roman"/>
          </w:rPr>
          <w:t xml:space="preserve"> </w:t>
        </w:r>
      </w:ins>
      <w:r w:rsidRPr="0003267E">
        <w:rPr>
          <w:rFonts w:ascii="Times New Roman" w:hAnsi="Times New Roman" w:cs="Times New Roman"/>
        </w:rPr>
        <w:t>1261-1270</w:t>
      </w:r>
      <w:ins w:id="426" w:author="Brian Stock" w:date="2020-08-31T15:18:00Z">
        <w:r w:rsidR="00B26BC1" w:rsidRPr="0003267E">
          <w:rPr>
            <w:rFonts w:ascii="Times New Roman" w:hAnsi="Times New Roman" w:cs="Times New Roman"/>
          </w:rPr>
          <w:t>.</w:t>
        </w:r>
      </w:ins>
      <w:del w:id="427" w:author="Brian Stock" w:date="2020-08-31T15:18:00Z">
        <w:r w:rsidRPr="0003267E" w:rsidDel="00B26BC1">
          <w:rPr>
            <w:rFonts w:ascii="Times New Roman" w:hAnsi="Times New Roman" w:cs="Times New Roman"/>
          </w:rPr>
          <w:delText>; 2016</w:delText>
        </w:r>
      </w:del>
    </w:p>
    <w:p w14:paraId="2258A85F" w14:textId="01784B2A"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Miller, T.J.</w:t>
      </w:r>
      <w:r w:rsidR="003402DE" w:rsidRPr="0003267E">
        <w:rPr>
          <w:rFonts w:ascii="Times New Roman" w:hAnsi="Times New Roman" w:cs="Times New Roman"/>
        </w:rPr>
        <w:t xml:space="preserve"> and </w:t>
      </w:r>
      <w:r w:rsidRPr="0003267E">
        <w:rPr>
          <w:rFonts w:ascii="Times New Roman" w:hAnsi="Times New Roman" w:cs="Times New Roman"/>
        </w:rPr>
        <w:t xml:space="preserve">Legault, C.M. </w:t>
      </w:r>
      <w:r w:rsidR="00036C2C" w:rsidRPr="0003267E">
        <w:rPr>
          <w:rFonts w:ascii="Times New Roman" w:hAnsi="Times New Roman" w:cs="Times New Roman"/>
        </w:rPr>
        <w:t xml:space="preserve">2017. </w:t>
      </w:r>
      <w:r w:rsidRPr="0003267E">
        <w:rPr>
          <w:rFonts w:ascii="Times New Roman" w:hAnsi="Times New Roman" w:cs="Times New Roman"/>
        </w:rPr>
        <w:t>Statistical behavior of retrospective patterns and their effects on estimation of stock and harvest status. Fisheries Research</w:t>
      </w:r>
      <w:del w:id="428" w:author="Brian Stock" w:date="2020-08-31T19:40:00Z">
        <w:r w:rsidRPr="0003267E" w:rsidDel="00FC4FBA">
          <w:rPr>
            <w:rFonts w:ascii="Times New Roman" w:hAnsi="Times New Roman" w:cs="Times New Roman"/>
          </w:rPr>
          <w:delText>.</w:delText>
        </w:r>
      </w:del>
      <w:r w:rsidRPr="0003267E">
        <w:rPr>
          <w:rFonts w:ascii="Times New Roman" w:hAnsi="Times New Roman" w:cs="Times New Roman"/>
        </w:rPr>
        <w:t xml:space="preserve"> 186:</w:t>
      </w:r>
      <w:ins w:id="429" w:author="Brian Stock" w:date="2020-08-31T19:40:00Z">
        <w:r w:rsidR="00FC4FBA">
          <w:rPr>
            <w:rFonts w:ascii="Times New Roman" w:hAnsi="Times New Roman" w:cs="Times New Roman"/>
          </w:rPr>
          <w:t xml:space="preserve"> </w:t>
        </w:r>
      </w:ins>
      <w:r w:rsidRPr="0003267E">
        <w:rPr>
          <w:rFonts w:ascii="Times New Roman" w:hAnsi="Times New Roman" w:cs="Times New Roman"/>
        </w:rPr>
        <w:t>109-120</w:t>
      </w:r>
      <w:r w:rsidR="00036C2C" w:rsidRPr="0003267E">
        <w:rPr>
          <w:rFonts w:ascii="Times New Roman" w:hAnsi="Times New Roman" w:cs="Times New Roman"/>
        </w:rPr>
        <w:t>.</w:t>
      </w:r>
    </w:p>
    <w:p w14:paraId="1F842FD6" w14:textId="5C0C9797" w:rsidR="00036C2C" w:rsidRPr="0003267E" w:rsidRDefault="00036C2C" w:rsidP="004753A9">
      <w:pPr>
        <w:ind w:left="720" w:hanging="720"/>
        <w:rPr>
          <w:rFonts w:ascii="Times New Roman" w:hAnsi="Times New Roman" w:cs="Times New Roman"/>
        </w:rPr>
      </w:pPr>
      <w:r w:rsidRPr="0003267E">
        <w:rPr>
          <w:rFonts w:ascii="Times New Roman" w:hAnsi="Times New Roman" w:cs="Times New Roman"/>
        </w:rPr>
        <w:t>Miller, T.J. and Stock, B.C. 2020. The Woods Hole Assessment Model (WHAM). Version 1.0. https://timjmiller.github.io/wham/.</w:t>
      </w:r>
    </w:p>
    <w:p w14:paraId="3E400B05" w14:textId="77766ABB"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lastRenderedPageBreak/>
        <w:t xml:space="preserve">Mohn, R. </w:t>
      </w:r>
      <w:r w:rsidR="00036C2C" w:rsidRPr="0003267E">
        <w:rPr>
          <w:rFonts w:ascii="Times New Roman" w:hAnsi="Times New Roman" w:cs="Times New Roman"/>
        </w:rPr>
        <w:t xml:space="preserve">1999. </w:t>
      </w:r>
      <w:r w:rsidRPr="0003267E">
        <w:rPr>
          <w:rFonts w:ascii="Times New Roman" w:hAnsi="Times New Roman" w:cs="Times New Roman"/>
        </w:rPr>
        <w:t>The retrospective problem in sequential population analysis: An investigation using cod fishery and simulated data. ICES Journal of Marine Science</w:t>
      </w:r>
      <w:del w:id="430" w:author="Brian Stock" w:date="2020-08-31T19:40:00Z">
        <w:r w:rsidRPr="0003267E" w:rsidDel="00FC4FBA">
          <w:rPr>
            <w:rFonts w:ascii="Times New Roman" w:hAnsi="Times New Roman" w:cs="Times New Roman"/>
          </w:rPr>
          <w:delText>: Journal du Conseil.</w:delText>
        </w:r>
      </w:del>
      <w:r w:rsidRPr="0003267E">
        <w:rPr>
          <w:rFonts w:ascii="Times New Roman" w:hAnsi="Times New Roman" w:cs="Times New Roman"/>
        </w:rPr>
        <w:t xml:space="preserve"> 56:</w:t>
      </w:r>
      <w:ins w:id="431" w:author="Brian Stock" w:date="2020-08-31T19:40:00Z">
        <w:r w:rsidR="00FC4FBA">
          <w:rPr>
            <w:rFonts w:ascii="Times New Roman" w:hAnsi="Times New Roman" w:cs="Times New Roman"/>
          </w:rPr>
          <w:t xml:space="preserve"> </w:t>
        </w:r>
      </w:ins>
      <w:r w:rsidRPr="0003267E">
        <w:rPr>
          <w:rFonts w:ascii="Times New Roman" w:hAnsi="Times New Roman" w:cs="Times New Roman"/>
        </w:rPr>
        <w:t>473-488</w:t>
      </w:r>
      <w:r w:rsidR="00036C2C" w:rsidRPr="0003267E">
        <w:rPr>
          <w:rFonts w:ascii="Times New Roman" w:hAnsi="Times New Roman" w:cs="Times New Roman"/>
        </w:rPr>
        <w:t>.</w:t>
      </w:r>
    </w:p>
    <w:p w14:paraId="39F395BC" w14:textId="11990007"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 xml:space="preserve">NEFSC. </w:t>
      </w:r>
      <w:r w:rsidR="0094661D" w:rsidRPr="0003267E">
        <w:rPr>
          <w:rFonts w:ascii="Times New Roman" w:hAnsi="Times New Roman" w:cs="Times New Roman"/>
        </w:rPr>
        <w:t xml:space="preserve">2012. </w:t>
      </w:r>
      <w:r w:rsidRPr="0003267E">
        <w:rPr>
          <w:rFonts w:ascii="Times New Roman" w:hAnsi="Times New Roman" w:cs="Times New Roman"/>
        </w:rPr>
        <w:t>54th Northeast Regional Stock Assessment Workshop (54th SAW) Assessment Report. US Dept Commer, Northeast Fish Sci Cent Ref Doc 12-18</w:t>
      </w:r>
      <w:del w:id="432" w:author="Brian Stock" w:date="2020-08-31T19:35:00Z">
        <w:r w:rsidRPr="0003267E" w:rsidDel="0003267E">
          <w:rPr>
            <w:rFonts w:ascii="Times New Roman" w:hAnsi="Times New Roman" w:cs="Times New Roman"/>
          </w:rPr>
          <w:delText>;</w:delText>
        </w:r>
      </w:del>
      <w:ins w:id="433" w:author="Brian Stock" w:date="2020-08-31T19:35:00Z">
        <w:r w:rsidR="0003267E">
          <w:rPr>
            <w:rFonts w:ascii="Times New Roman" w:hAnsi="Times New Roman" w:cs="Times New Roman"/>
          </w:rPr>
          <w:t>,</w:t>
        </w:r>
      </w:ins>
      <w:r w:rsidRPr="0003267E">
        <w:rPr>
          <w:rFonts w:ascii="Times New Roman" w:hAnsi="Times New Roman" w:cs="Times New Roman"/>
        </w:rPr>
        <w:t xml:space="preserve"> 600p</w:t>
      </w:r>
      <w:r w:rsidR="0094661D" w:rsidRPr="0003267E">
        <w:rPr>
          <w:rFonts w:ascii="Times New Roman" w:hAnsi="Times New Roman" w:cs="Times New Roman"/>
        </w:rPr>
        <w:t>.</w:t>
      </w:r>
      <w:r w:rsidR="006E1844" w:rsidRPr="0003267E">
        <w:rPr>
          <w:rFonts w:ascii="Times New Roman" w:hAnsi="Times New Roman" w:cs="Times New Roman"/>
        </w:rPr>
        <w:t xml:space="preserve"> https://repository.library.noaa.gov/view/noaa/4193</w:t>
      </w:r>
    </w:p>
    <w:p w14:paraId="7A74E62D" w14:textId="09BB35F0" w:rsidR="006E1844" w:rsidRPr="0003267E" w:rsidRDefault="006E1844" w:rsidP="004753A9">
      <w:pPr>
        <w:ind w:left="720" w:hanging="720"/>
        <w:rPr>
          <w:rFonts w:ascii="Times New Roman" w:hAnsi="Times New Roman" w:cs="Times New Roman"/>
        </w:rPr>
      </w:pPr>
      <w:r w:rsidRPr="0003267E">
        <w:rPr>
          <w:rFonts w:ascii="Times New Roman" w:hAnsi="Times New Roman" w:cs="Times New Roman"/>
        </w:rPr>
        <w:t>NEFSC. 2013. 55th Northeast Regional Stock Assessment Workshop (55th SAW) Assessment Summary Report. US Dept Commer, Northeast Fish Sci Cent Ref Doc 13-01. 41p. https://repository.library.noaa.gov/view/noaa/4330.</w:t>
      </w:r>
    </w:p>
    <w:p w14:paraId="2D91EB3F" w14:textId="33014B60" w:rsidR="00B4606B" w:rsidRPr="0003267E" w:rsidRDefault="00B4606B" w:rsidP="005476C4">
      <w:pPr>
        <w:ind w:left="720" w:hanging="720"/>
        <w:rPr>
          <w:rFonts w:ascii="Times New Roman" w:hAnsi="Times New Roman" w:cs="Times New Roman"/>
        </w:rPr>
      </w:pPr>
      <w:r w:rsidRPr="0003267E">
        <w:rPr>
          <w:rFonts w:ascii="Times New Roman" w:hAnsi="Times New Roman" w:cs="Times New Roman"/>
        </w:rPr>
        <w:t xml:space="preserve">NEFSC. 2020. Operational Assessment of 14 Northeast Groundfish Stocks, Updated Through 2018. </w:t>
      </w:r>
      <w:r w:rsidR="005476C4" w:rsidRPr="005476C4">
        <w:rPr>
          <w:rFonts w:ascii="Times New Roman" w:hAnsi="Times New Roman" w:cs="Times New Roman"/>
        </w:rPr>
        <w:t>https://s3.amazonaws.com/nefmc.org/9_Prepublication-NE-Grndfsh-10-3-2019_191202_105733.pdf</w:t>
      </w:r>
      <w:r w:rsidR="005476C4">
        <w:rPr>
          <w:rFonts w:ascii="Times New Roman" w:hAnsi="Times New Roman" w:cs="Times New Roman"/>
        </w:rPr>
        <w:t xml:space="preserve">. </w:t>
      </w:r>
      <w:r w:rsidR="00B753FB" w:rsidRPr="0003267E">
        <w:rPr>
          <w:rFonts w:ascii="Times New Roman" w:hAnsi="Times New Roman" w:cs="Times New Roman"/>
          <w:color w:val="FF0000"/>
        </w:rPr>
        <w:t>*</w:t>
      </w:r>
      <w:r w:rsidR="006E1844" w:rsidRPr="0003267E">
        <w:rPr>
          <w:rFonts w:ascii="Times New Roman" w:hAnsi="Times New Roman" w:cs="Times New Roman"/>
          <w:color w:val="FF0000"/>
        </w:rPr>
        <w:t xml:space="preserve">pre-print, </w:t>
      </w:r>
      <w:r w:rsidR="00B753FB" w:rsidRPr="0003267E">
        <w:rPr>
          <w:rFonts w:ascii="Times New Roman" w:hAnsi="Times New Roman" w:cs="Times New Roman"/>
          <w:color w:val="FF0000"/>
        </w:rPr>
        <w:t>will update citation when officially published.</w:t>
      </w:r>
    </w:p>
    <w:p w14:paraId="0E694F0C" w14:textId="62E901D6"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Nielsen, A.</w:t>
      </w:r>
      <w:del w:id="434" w:author="Brian Stock" w:date="2020-08-31T19:35:00Z">
        <w:r w:rsidRPr="0003267E" w:rsidDel="0003267E">
          <w:rPr>
            <w:rFonts w:ascii="Times New Roman" w:hAnsi="Times New Roman" w:cs="Times New Roman"/>
          </w:rPr>
          <w:delText>;</w:delText>
        </w:r>
      </w:del>
      <w:ins w:id="435"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36" w:author="Brian Stock" w:date="2020-08-31T19:41:00Z">
        <w:r w:rsidR="00FC4FBA">
          <w:rPr>
            <w:rFonts w:ascii="Times New Roman" w:hAnsi="Times New Roman" w:cs="Times New Roman"/>
          </w:rPr>
          <w:t xml:space="preserve">and </w:t>
        </w:r>
      </w:ins>
      <w:r w:rsidRPr="0003267E">
        <w:rPr>
          <w:rFonts w:ascii="Times New Roman" w:hAnsi="Times New Roman" w:cs="Times New Roman"/>
        </w:rPr>
        <w:t>Berg, C.W.</w:t>
      </w:r>
      <w:ins w:id="437" w:author="Brian Stock" w:date="2020-08-31T15:18:00Z">
        <w:r w:rsidR="00B26BC1" w:rsidRPr="0003267E">
          <w:rPr>
            <w:rFonts w:ascii="Times New Roman" w:hAnsi="Times New Roman" w:cs="Times New Roman"/>
          </w:rPr>
          <w:t xml:space="preserve"> 2014.</w:t>
        </w:r>
      </w:ins>
      <w:r w:rsidRPr="0003267E">
        <w:rPr>
          <w:rFonts w:ascii="Times New Roman" w:hAnsi="Times New Roman" w:cs="Times New Roman"/>
        </w:rPr>
        <w:t xml:space="preserve"> Estimation of time-varying selectivity in stock assessments using state-space models. Fisheries Research</w:t>
      </w:r>
      <w:del w:id="438" w:author="Brian Stock" w:date="2020-08-31T19:41:00Z">
        <w:r w:rsidRPr="0003267E" w:rsidDel="00FC4FBA">
          <w:rPr>
            <w:rFonts w:ascii="Times New Roman" w:hAnsi="Times New Roman" w:cs="Times New Roman"/>
          </w:rPr>
          <w:delText>.</w:delText>
        </w:r>
      </w:del>
      <w:r w:rsidRPr="0003267E">
        <w:rPr>
          <w:rFonts w:ascii="Times New Roman" w:hAnsi="Times New Roman" w:cs="Times New Roman"/>
        </w:rPr>
        <w:t xml:space="preserve"> 158:</w:t>
      </w:r>
      <w:ins w:id="439" w:author="Brian Stock" w:date="2020-08-31T19:41:00Z">
        <w:r w:rsidR="00FC4FBA">
          <w:rPr>
            <w:rFonts w:ascii="Times New Roman" w:hAnsi="Times New Roman" w:cs="Times New Roman"/>
          </w:rPr>
          <w:t xml:space="preserve"> </w:t>
        </w:r>
      </w:ins>
      <w:r w:rsidRPr="0003267E">
        <w:rPr>
          <w:rFonts w:ascii="Times New Roman" w:hAnsi="Times New Roman" w:cs="Times New Roman"/>
        </w:rPr>
        <w:t>96-101</w:t>
      </w:r>
      <w:ins w:id="440" w:author="Brian Stock" w:date="2020-08-31T15:18:00Z">
        <w:r w:rsidR="00B26BC1" w:rsidRPr="0003267E">
          <w:rPr>
            <w:rFonts w:ascii="Times New Roman" w:hAnsi="Times New Roman" w:cs="Times New Roman"/>
          </w:rPr>
          <w:t>.</w:t>
        </w:r>
      </w:ins>
      <w:del w:id="441" w:author="Brian Stock" w:date="2020-08-31T15:18:00Z">
        <w:r w:rsidRPr="0003267E" w:rsidDel="00B26BC1">
          <w:rPr>
            <w:rFonts w:ascii="Times New Roman" w:hAnsi="Times New Roman" w:cs="Times New Roman"/>
          </w:rPr>
          <w:delText>; 2014</w:delText>
        </w:r>
      </w:del>
    </w:p>
    <w:p w14:paraId="2A54ED77" w14:textId="57EC9022" w:rsidR="00604172" w:rsidRPr="0003267E" w:rsidRDefault="00604172" w:rsidP="004753A9">
      <w:pPr>
        <w:ind w:left="720" w:hanging="720"/>
        <w:rPr>
          <w:rFonts w:ascii="Times New Roman" w:hAnsi="Times New Roman" w:cs="Times New Roman"/>
        </w:rPr>
      </w:pPr>
      <w:r w:rsidRPr="0003267E">
        <w:rPr>
          <w:rFonts w:ascii="Times New Roman" w:hAnsi="Times New Roman" w:cs="Times New Roman"/>
        </w:rPr>
        <w:t>Punt, A. E., Dunn, A., Elvarsson, B. Þ., Hampton, J., Hoyle, S. D., Maunder, M. N., Methot, R. D., et al. 2020. Essential features of the next-generation integrated fisheries stock assessment package: A perspective. Fisheries Research</w:t>
      </w:r>
      <w:del w:id="442" w:author="Brian Stock" w:date="2020-08-31T19:41:00Z">
        <w:r w:rsidRPr="0003267E" w:rsidDel="00FC4FBA">
          <w:rPr>
            <w:rFonts w:ascii="Times New Roman" w:hAnsi="Times New Roman" w:cs="Times New Roman"/>
          </w:rPr>
          <w:delText>,</w:delText>
        </w:r>
      </w:del>
      <w:r w:rsidRPr="0003267E">
        <w:rPr>
          <w:rFonts w:ascii="Times New Roman" w:hAnsi="Times New Roman" w:cs="Times New Roman"/>
        </w:rPr>
        <w:t xml:space="preserve"> 229: 105617.</w:t>
      </w:r>
    </w:p>
    <w:p w14:paraId="204A3AA3" w14:textId="51360513" w:rsidR="0094661D" w:rsidRPr="0003267E" w:rsidRDefault="0094661D" w:rsidP="0094661D">
      <w:pPr>
        <w:ind w:left="720" w:hanging="720"/>
        <w:rPr>
          <w:rFonts w:ascii="Times New Roman" w:hAnsi="Times New Roman" w:cs="Times New Roman"/>
        </w:rPr>
      </w:pPr>
      <w:r w:rsidRPr="0003267E">
        <w:rPr>
          <w:rFonts w:ascii="Times New Roman" w:hAnsi="Times New Roman" w:cs="Times New Roman"/>
        </w:rPr>
        <w:t>R Core Team. 2020. R: A language and environment for statistical computing. R Foundation for Statistical Computing, Vienna, Austria. https://www.R-project.org/.</w:t>
      </w:r>
    </w:p>
    <w:p w14:paraId="206D96DA" w14:textId="7DDD5DEE" w:rsidR="0094034C" w:rsidRPr="0003267E" w:rsidRDefault="0094034C" w:rsidP="00FC4FBA">
      <w:pPr>
        <w:ind w:left="720" w:hanging="720"/>
        <w:rPr>
          <w:rFonts w:ascii="Times New Roman" w:hAnsi="Times New Roman" w:cs="Times New Roman"/>
        </w:rPr>
      </w:pPr>
      <w:r w:rsidRPr="0003267E">
        <w:rPr>
          <w:rFonts w:ascii="Times New Roman" w:hAnsi="Times New Roman" w:cs="Times New Roman"/>
        </w:rPr>
        <w:t xml:space="preserve">Stock, B.C. and Miller, T.J. this issue. </w:t>
      </w:r>
      <w:ins w:id="443" w:author="Brian Stock" w:date="2020-08-31T19:45:00Z">
        <w:r w:rsidR="00FC4FBA" w:rsidRPr="00FC4FBA">
          <w:rPr>
            <w:rFonts w:ascii="Times New Roman" w:hAnsi="Times New Roman" w:cs="Times New Roman"/>
          </w:rPr>
          <w:t xml:space="preserve">The Woods Hole Assessment Model (WHAM): </w:t>
        </w:r>
        <w:r w:rsidR="00FC4FBA">
          <w:rPr>
            <w:rFonts w:ascii="Times New Roman" w:hAnsi="Times New Roman" w:cs="Times New Roman"/>
          </w:rPr>
          <w:t>a</w:t>
        </w:r>
      </w:ins>
      <w:ins w:id="444" w:author="Brian Stock" w:date="2020-08-31T19:46:00Z">
        <w:r w:rsidR="00FC4FBA">
          <w:rPr>
            <w:rFonts w:ascii="Times New Roman" w:hAnsi="Times New Roman" w:cs="Times New Roman"/>
          </w:rPr>
          <w:t xml:space="preserve"> </w:t>
        </w:r>
        <w:r w:rsidR="00FC4FBA" w:rsidRPr="00FC4FBA">
          <w:rPr>
            <w:rFonts w:ascii="Times New Roman" w:hAnsi="Times New Roman" w:cs="Times New Roman"/>
          </w:rPr>
          <w:t>general state-space age-structured stock assessment framework</w:t>
        </w:r>
        <w:r w:rsidR="00FC4FBA">
          <w:rPr>
            <w:rFonts w:ascii="Times New Roman" w:hAnsi="Times New Roman" w:cs="Times New Roman"/>
          </w:rPr>
          <w:t xml:space="preserve"> </w:t>
        </w:r>
      </w:ins>
      <w:r w:rsidR="005476C4">
        <w:rPr>
          <w:rFonts w:ascii="Times New Roman" w:hAnsi="Times New Roman" w:cs="Times New Roman"/>
        </w:rPr>
        <w:t xml:space="preserve">designed to </w:t>
      </w:r>
      <w:ins w:id="445" w:author="Brian Stock" w:date="2020-08-31T19:46:00Z">
        <w:r w:rsidR="00FC4FBA">
          <w:rPr>
            <w:rFonts w:ascii="Times New Roman" w:hAnsi="Times New Roman" w:cs="Times New Roman"/>
          </w:rPr>
          <w:t>i</w:t>
        </w:r>
      </w:ins>
      <w:ins w:id="446" w:author="Brian Stock" w:date="2020-08-31T19:45:00Z">
        <w:r w:rsidR="00FC4FBA" w:rsidRPr="00FC4FBA">
          <w:rPr>
            <w:rFonts w:ascii="Times New Roman" w:hAnsi="Times New Roman" w:cs="Times New Roman"/>
          </w:rPr>
          <w:t>ncorporat</w:t>
        </w:r>
      </w:ins>
      <w:ins w:id="447" w:author="Brian Stock" w:date="2020-08-31T19:46:00Z">
        <w:r w:rsidR="00FC4FBA">
          <w:rPr>
            <w:rFonts w:ascii="Times New Roman" w:hAnsi="Times New Roman" w:cs="Times New Roman"/>
          </w:rPr>
          <w:t>e</w:t>
        </w:r>
      </w:ins>
      <w:ins w:id="448" w:author="Brian Stock" w:date="2020-08-31T19:45:00Z">
        <w:r w:rsidR="00FC4FBA">
          <w:rPr>
            <w:rFonts w:ascii="Times New Roman" w:hAnsi="Times New Roman" w:cs="Times New Roman"/>
          </w:rPr>
          <w:t xml:space="preserve"> </w:t>
        </w:r>
        <w:r w:rsidR="00FC4FBA" w:rsidRPr="00FC4FBA">
          <w:rPr>
            <w:rFonts w:ascii="Times New Roman" w:hAnsi="Times New Roman" w:cs="Times New Roman"/>
          </w:rPr>
          <w:t xml:space="preserve">environmental </w:t>
        </w:r>
      </w:ins>
      <w:ins w:id="449" w:author="Brian Stock" w:date="2020-08-31T19:47:00Z">
        <w:r w:rsidR="00E06303">
          <w:rPr>
            <w:rFonts w:ascii="Times New Roman" w:hAnsi="Times New Roman" w:cs="Times New Roman"/>
          </w:rPr>
          <w:t xml:space="preserve">effects. </w:t>
        </w:r>
      </w:ins>
      <w:del w:id="450" w:author="Brian Stock" w:date="2020-08-31T19:44:00Z">
        <w:r w:rsidRPr="0003267E" w:rsidDel="00FC4FBA">
          <w:rPr>
            <w:rFonts w:ascii="Times New Roman" w:hAnsi="Times New Roman" w:cs="Times New Roman"/>
          </w:rPr>
          <w:delText>WHAM description and simulation test</w:delText>
        </w:r>
      </w:del>
      <w:del w:id="451" w:author="Brian Stock" w:date="2020-08-31T19:47:00Z">
        <w:r w:rsidR="00FC3C50" w:rsidRPr="0003267E" w:rsidDel="00E06303">
          <w:rPr>
            <w:rFonts w:ascii="Times New Roman" w:hAnsi="Times New Roman" w:cs="Times New Roman"/>
          </w:rPr>
          <w:delText xml:space="preserve"> </w:delText>
        </w:r>
      </w:del>
      <w:r w:rsidR="00FC3C50" w:rsidRPr="0003267E">
        <w:rPr>
          <w:rFonts w:ascii="Times New Roman" w:hAnsi="Times New Roman" w:cs="Times New Roman"/>
          <w:color w:val="FF0000"/>
        </w:rPr>
        <w:t>*final ref TBD</w:t>
      </w:r>
      <w:r w:rsidR="00FC3C50" w:rsidRPr="0003267E">
        <w:rPr>
          <w:rFonts w:ascii="Times New Roman" w:hAnsi="Times New Roman" w:cs="Times New Roman"/>
        </w:rPr>
        <w:t>.</w:t>
      </w:r>
    </w:p>
    <w:p w14:paraId="4A97772F" w14:textId="431D1D2C" w:rsidR="004753A9" w:rsidRPr="0003267E" w:rsidRDefault="004753A9" w:rsidP="0094661D">
      <w:pPr>
        <w:ind w:left="720" w:hanging="720"/>
        <w:rPr>
          <w:rFonts w:ascii="Times New Roman" w:hAnsi="Times New Roman" w:cs="Times New Roman"/>
        </w:rPr>
      </w:pPr>
      <w:r w:rsidRPr="0003267E">
        <w:rPr>
          <w:rFonts w:ascii="Times New Roman" w:hAnsi="Times New Roman" w:cs="Times New Roman"/>
        </w:rPr>
        <w:t>Stone, H.H.</w:t>
      </w:r>
      <w:del w:id="452" w:author="Brian Stock" w:date="2020-08-31T19:35:00Z">
        <w:r w:rsidRPr="0003267E" w:rsidDel="0003267E">
          <w:rPr>
            <w:rFonts w:ascii="Times New Roman" w:hAnsi="Times New Roman" w:cs="Times New Roman"/>
          </w:rPr>
          <w:delText>;</w:delText>
        </w:r>
      </w:del>
      <w:ins w:id="453" w:author="Brian Stock" w:date="2020-08-31T19:35:00Z">
        <w:r w:rsidR="0003267E">
          <w:rPr>
            <w:rFonts w:ascii="Times New Roman" w:hAnsi="Times New Roman" w:cs="Times New Roman"/>
          </w:rPr>
          <w:t>,</w:t>
        </w:r>
      </w:ins>
      <w:r w:rsidRPr="0003267E">
        <w:rPr>
          <w:rFonts w:ascii="Times New Roman" w:hAnsi="Times New Roman" w:cs="Times New Roman"/>
        </w:rPr>
        <w:t xml:space="preserve"> Gavaris, S.</w:t>
      </w:r>
      <w:del w:id="454" w:author="Brian Stock" w:date="2020-08-31T19:35:00Z">
        <w:r w:rsidRPr="0003267E" w:rsidDel="0003267E">
          <w:rPr>
            <w:rFonts w:ascii="Times New Roman" w:hAnsi="Times New Roman" w:cs="Times New Roman"/>
          </w:rPr>
          <w:delText>;</w:delText>
        </w:r>
      </w:del>
      <w:ins w:id="455" w:author="Brian Stock" w:date="2020-08-31T19:35:00Z">
        <w:r w:rsidR="0003267E">
          <w:rPr>
            <w:rFonts w:ascii="Times New Roman" w:hAnsi="Times New Roman" w:cs="Times New Roman"/>
          </w:rPr>
          <w:t>,</w:t>
        </w:r>
      </w:ins>
      <w:r w:rsidRPr="0003267E">
        <w:rPr>
          <w:rFonts w:ascii="Times New Roman" w:hAnsi="Times New Roman" w:cs="Times New Roman"/>
        </w:rPr>
        <w:t xml:space="preserve"> Legault, C.M.</w:t>
      </w:r>
      <w:del w:id="456" w:author="Brian Stock" w:date="2020-08-31T19:35:00Z">
        <w:r w:rsidRPr="0003267E" w:rsidDel="0003267E">
          <w:rPr>
            <w:rFonts w:ascii="Times New Roman" w:hAnsi="Times New Roman" w:cs="Times New Roman"/>
          </w:rPr>
          <w:delText>;</w:delText>
        </w:r>
      </w:del>
      <w:ins w:id="457" w:author="Brian Stock" w:date="2020-08-31T19:35:00Z">
        <w:r w:rsidR="0003267E">
          <w:rPr>
            <w:rFonts w:ascii="Times New Roman" w:hAnsi="Times New Roman" w:cs="Times New Roman"/>
          </w:rPr>
          <w:t>,</w:t>
        </w:r>
      </w:ins>
      <w:r w:rsidRPr="0003267E">
        <w:rPr>
          <w:rFonts w:ascii="Times New Roman" w:hAnsi="Times New Roman" w:cs="Times New Roman"/>
        </w:rPr>
        <w:t xml:space="preserve"> Neilson, J.D.</w:t>
      </w:r>
      <w:del w:id="458" w:author="Brian Stock" w:date="2020-08-31T19:35:00Z">
        <w:r w:rsidRPr="0003267E" w:rsidDel="0003267E">
          <w:rPr>
            <w:rFonts w:ascii="Times New Roman" w:hAnsi="Times New Roman" w:cs="Times New Roman"/>
          </w:rPr>
          <w:delText>;</w:delText>
        </w:r>
      </w:del>
      <w:ins w:id="459"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60" w:author="Brian Stock" w:date="2020-08-31T19:47:00Z">
        <w:r w:rsidR="00E06303">
          <w:rPr>
            <w:rFonts w:ascii="Times New Roman" w:hAnsi="Times New Roman" w:cs="Times New Roman"/>
          </w:rPr>
          <w:t xml:space="preserve">and </w:t>
        </w:r>
      </w:ins>
      <w:r w:rsidRPr="0003267E">
        <w:rPr>
          <w:rFonts w:ascii="Times New Roman" w:hAnsi="Times New Roman" w:cs="Times New Roman"/>
        </w:rPr>
        <w:t xml:space="preserve">Cadrin, S.X. </w:t>
      </w:r>
      <w:ins w:id="461" w:author="Brian Stock" w:date="2020-08-31T15:17:00Z">
        <w:r w:rsidR="00B26BC1" w:rsidRPr="0003267E">
          <w:rPr>
            <w:rFonts w:ascii="Times New Roman" w:hAnsi="Times New Roman" w:cs="Times New Roman"/>
          </w:rPr>
          <w:t xml:space="preserve">2004. </w:t>
        </w:r>
      </w:ins>
      <w:r w:rsidRPr="0003267E">
        <w:rPr>
          <w:rFonts w:ascii="Times New Roman" w:hAnsi="Times New Roman" w:cs="Times New Roman"/>
        </w:rPr>
        <w:t>Collapse and recovery of the yellowtail flounder (Limanda ferruginea) fishery on Georges Bank. Journal of Sea Research. 51:</w:t>
      </w:r>
      <w:ins w:id="462" w:author="Brian Stock" w:date="2020-08-31T19:47:00Z">
        <w:r w:rsidR="00E06303">
          <w:rPr>
            <w:rFonts w:ascii="Times New Roman" w:hAnsi="Times New Roman" w:cs="Times New Roman"/>
          </w:rPr>
          <w:t xml:space="preserve"> </w:t>
        </w:r>
      </w:ins>
      <w:r w:rsidRPr="0003267E">
        <w:rPr>
          <w:rFonts w:ascii="Times New Roman" w:hAnsi="Times New Roman" w:cs="Times New Roman"/>
        </w:rPr>
        <w:t>261-270</w:t>
      </w:r>
      <w:ins w:id="463" w:author="Brian Stock" w:date="2020-08-31T15:17:00Z">
        <w:r w:rsidR="00B26BC1" w:rsidRPr="0003267E">
          <w:rPr>
            <w:rFonts w:ascii="Times New Roman" w:hAnsi="Times New Roman" w:cs="Times New Roman"/>
          </w:rPr>
          <w:t>.</w:t>
        </w:r>
      </w:ins>
      <w:del w:id="464" w:author="Brian Stock" w:date="2020-08-31T15:17:00Z">
        <w:r w:rsidRPr="0003267E" w:rsidDel="00B26BC1">
          <w:rPr>
            <w:rFonts w:ascii="Times New Roman" w:hAnsi="Times New Roman" w:cs="Times New Roman"/>
          </w:rPr>
          <w:delText>; 2004</w:delText>
        </w:r>
      </w:del>
    </w:p>
    <w:p w14:paraId="2FC42AA1" w14:textId="4F311404" w:rsidR="004753A9" w:rsidRPr="0003267E" w:rsidDel="00606AF8" w:rsidRDefault="004753A9" w:rsidP="004753A9">
      <w:pPr>
        <w:ind w:left="720" w:hanging="720"/>
        <w:rPr>
          <w:del w:id="465" w:author="Brian Stock" w:date="2020-08-31T19:49:00Z"/>
          <w:rFonts w:ascii="Times New Roman" w:hAnsi="Times New Roman" w:cs="Times New Roman"/>
        </w:rPr>
      </w:pPr>
      <w:del w:id="466" w:author="Brian Stock" w:date="2020-08-31T19:49:00Z">
        <w:r w:rsidRPr="0003267E" w:rsidDel="00606AF8">
          <w:rPr>
            <w:rFonts w:ascii="Times New Roman" w:hAnsi="Times New Roman" w:cs="Times New Roman"/>
          </w:rPr>
          <w:delText>Szuwalski, C.S.</w:delText>
        </w:r>
      </w:del>
      <w:del w:id="467" w:author="Brian Stock" w:date="2020-08-31T19:35:00Z">
        <w:r w:rsidRPr="0003267E" w:rsidDel="0003267E">
          <w:rPr>
            <w:rFonts w:ascii="Times New Roman" w:hAnsi="Times New Roman" w:cs="Times New Roman"/>
          </w:rPr>
          <w:delText>;</w:delText>
        </w:r>
      </w:del>
      <w:del w:id="468" w:author="Brian Stock" w:date="2020-08-31T19:49:00Z">
        <w:r w:rsidRPr="0003267E" w:rsidDel="00606AF8">
          <w:rPr>
            <w:rFonts w:ascii="Times New Roman" w:hAnsi="Times New Roman" w:cs="Times New Roman"/>
          </w:rPr>
          <w:delText xml:space="preserve"> Vert</w:delText>
        </w:r>
        <w:r w:rsidRPr="0003267E" w:rsidDel="00606AF8">
          <w:rPr>
            <w:rFonts w:ascii="Cambria Math" w:hAnsi="Cambria Math" w:cs="Cambria Math" w:hint="eastAsia"/>
          </w:rPr>
          <w:delText>‐</w:delText>
        </w:r>
        <w:r w:rsidRPr="0003267E" w:rsidDel="00606AF8">
          <w:rPr>
            <w:rFonts w:ascii="Times New Roman" w:hAnsi="Times New Roman" w:cs="Times New Roman"/>
          </w:rPr>
          <w:delText>Pre, K.A.</w:delText>
        </w:r>
      </w:del>
      <w:del w:id="469" w:author="Brian Stock" w:date="2020-08-31T19:35:00Z">
        <w:r w:rsidRPr="0003267E" w:rsidDel="0003267E">
          <w:rPr>
            <w:rFonts w:ascii="Times New Roman" w:hAnsi="Times New Roman" w:cs="Times New Roman"/>
          </w:rPr>
          <w:delText>;</w:delText>
        </w:r>
      </w:del>
      <w:del w:id="470" w:author="Brian Stock" w:date="2020-08-31T19:49:00Z">
        <w:r w:rsidRPr="0003267E" w:rsidDel="00606AF8">
          <w:rPr>
            <w:rFonts w:ascii="Times New Roman" w:hAnsi="Times New Roman" w:cs="Times New Roman"/>
          </w:rPr>
          <w:delText xml:space="preserve"> Punt, A.E.</w:delText>
        </w:r>
      </w:del>
      <w:del w:id="471" w:author="Brian Stock" w:date="2020-08-31T19:35:00Z">
        <w:r w:rsidRPr="0003267E" w:rsidDel="0003267E">
          <w:rPr>
            <w:rFonts w:ascii="Times New Roman" w:hAnsi="Times New Roman" w:cs="Times New Roman"/>
          </w:rPr>
          <w:delText>;</w:delText>
        </w:r>
      </w:del>
      <w:del w:id="472" w:author="Brian Stock" w:date="2020-08-31T19:49:00Z">
        <w:r w:rsidRPr="0003267E" w:rsidDel="00606AF8">
          <w:rPr>
            <w:rFonts w:ascii="Times New Roman" w:hAnsi="Times New Roman" w:cs="Times New Roman"/>
          </w:rPr>
          <w:delText xml:space="preserve"> Branch, T.A.</w:delText>
        </w:r>
      </w:del>
      <w:del w:id="473" w:author="Brian Stock" w:date="2020-08-31T19:35:00Z">
        <w:r w:rsidRPr="0003267E" w:rsidDel="0003267E">
          <w:rPr>
            <w:rFonts w:ascii="Times New Roman" w:hAnsi="Times New Roman" w:cs="Times New Roman"/>
          </w:rPr>
          <w:delText>;</w:delText>
        </w:r>
      </w:del>
      <w:del w:id="474" w:author="Brian Stock" w:date="2020-08-31T19:49:00Z">
        <w:r w:rsidRPr="0003267E" w:rsidDel="00606AF8">
          <w:rPr>
            <w:rFonts w:ascii="Times New Roman" w:hAnsi="Times New Roman" w:cs="Times New Roman"/>
          </w:rPr>
          <w:delText xml:space="preserve"> Hilborn, R. Examining common assumptions about recruitment: a meta</w:delText>
        </w:r>
        <w:r w:rsidRPr="0003267E" w:rsidDel="00606AF8">
          <w:rPr>
            <w:rFonts w:ascii="Cambria Math" w:hAnsi="Cambria Math" w:cs="Cambria Math" w:hint="eastAsia"/>
          </w:rPr>
          <w:delText>‐</w:delText>
        </w:r>
        <w:r w:rsidRPr="0003267E" w:rsidDel="00606AF8">
          <w:rPr>
            <w:rFonts w:ascii="Times New Roman" w:hAnsi="Times New Roman" w:cs="Times New Roman"/>
          </w:rPr>
          <w:delText>analysis of recruitment dynamics for worldwide marine fisheries. Fish and Fisheries</w:delText>
        </w:r>
      </w:del>
      <w:del w:id="475" w:author="Brian Stock" w:date="2020-08-31T19:47:00Z">
        <w:r w:rsidRPr="0003267E" w:rsidDel="00E06303">
          <w:rPr>
            <w:rFonts w:ascii="Times New Roman" w:hAnsi="Times New Roman" w:cs="Times New Roman"/>
          </w:rPr>
          <w:delText>.</w:delText>
        </w:r>
      </w:del>
      <w:del w:id="476" w:author="Brian Stock" w:date="2020-08-31T19:49:00Z">
        <w:r w:rsidRPr="0003267E" w:rsidDel="00606AF8">
          <w:rPr>
            <w:rFonts w:ascii="Times New Roman" w:hAnsi="Times New Roman" w:cs="Times New Roman"/>
          </w:rPr>
          <w:delText xml:space="preserve"> 16:633-648</w:delText>
        </w:r>
      </w:del>
      <w:del w:id="477" w:author="Brian Stock" w:date="2020-08-31T15:17:00Z">
        <w:r w:rsidRPr="0003267E" w:rsidDel="00B26BC1">
          <w:rPr>
            <w:rFonts w:ascii="Times New Roman" w:hAnsi="Times New Roman" w:cs="Times New Roman"/>
          </w:rPr>
          <w:delText>; 2015</w:delText>
        </w:r>
      </w:del>
    </w:p>
    <w:p w14:paraId="13A43330" w14:textId="68A2B094"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Thorson, J.T.</w:t>
      </w:r>
      <w:del w:id="478" w:author="Brian Stock" w:date="2020-08-31T19:35:00Z">
        <w:r w:rsidRPr="0003267E" w:rsidDel="0003267E">
          <w:rPr>
            <w:rFonts w:ascii="Times New Roman" w:hAnsi="Times New Roman" w:cs="Times New Roman"/>
          </w:rPr>
          <w:delText>;</w:delText>
        </w:r>
      </w:del>
      <w:ins w:id="479" w:author="Brian Stock" w:date="2020-08-31T19:35:00Z">
        <w:r w:rsidR="0003267E">
          <w:rPr>
            <w:rFonts w:ascii="Times New Roman" w:hAnsi="Times New Roman" w:cs="Times New Roman"/>
          </w:rPr>
          <w:t>,</w:t>
        </w:r>
      </w:ins>
      <w:r w:rsidRPr="0003267E">
        <w:rPr>
          <w:rFonts w:ascii="Times New Roman" w:hAnsi="Times New Roman" w:cs="Times New Roman"/>
        </w:rPr>
        <w:t xml:space="preserve"> Jensen, O.P.</w:t>
      </w:r>
      <w:del w:id="480" w:author="Brian Stock" w:date="2020-08-31T19:35:00Z">
        <w:r w:rsidRPr="0003267E" w:rsidDel="0003267E">
          <w:rPr>
            <w:rFonts w:ascii="Times New Roman" w:hAnsi="Times New Roman" w:cs="Times New Roman"/>
          </w:rPr>
          <w:delText>;</w:delText>
        </w:r>
      </w:del>
      <w:ins w:id="481"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82" w:author="Brian Stock" w:date="2020-08-31T19:47:00Z">
        <w:r w:rsidR="00E06303">
          <w:rPr>
            <w:rFonts w:ascii="Times New Roman" w:hAnsi="Times New Roman" w:cs="Times New Roman"/>
          </w:rPr>
          <w:t xml:space="preserve">and </w:t>
        </w:r>
      </w:ins>
      <w:r w:rsidRPr="0003267E">
        <w:rPr>
          <w:rFonts w:ascii="Times New Roman" w:hAnsi="Times New Roman" w:cs="Times New Roman"/>
        </w:rPr>
        <w:t xml:space="preserve">Zipkin, E.F. </w:t>
      </w:r>
      <w:ins w:id="483" w:author="Brian Stock" w:date="2020-08-31T15:17:00Z">
        <w:r w:rsidR="00B26BC1" w:rsidRPr="0003267E">
          <w:rPr>
            <w:rFonts w:ascii="Times New Roman" w:hAnsi="Times New Roman" w:cs="Times New Roman"/>
          </w:rPr>
          <w:t xml:space="preserve">2014. </w:t>
        </w:r>
      </w:ins>
      <w:r w:rsidRPr="0003267E">
        <w:rPr>
          <w:rFonts w:ascii="Times New Roman" w:hAnsi="Times New Roman" w:cs="Times New Roman"/>
        </w:rPr>
        <w:t>How variable is recruitment for exploited marine fishes? A hierarchical model for testing life history theory. Canadian Journal of Fisheries and Aquatic Sciences</w:t>
      </w:r>
      <w:del w:id="484" w:author="Brian Stock" w:date="2020-08-31T19:48:00Z">
        <w:r w:rsidRPr="0003267E" w:rsidDel="00E06303">
          <w:rPr>
            <w:rFonts w:ascii="Times New Roman" w:hAnsi="Times New Roman" w:cs="Times New Roman"/>
          </w:rPr>
          <w:delText>.</w:delText>
        </w:r>
      </w:del>
      <w:r w:rsidRPr="0003267E">
        <w:rPr>
          <w:rFonts w:ascii="Times New Roman" w:hAnsi="Times New Roman" w:cs="Times New Roman"/>
        </w:rPr>
        <w:t xml:space="preserve"> 71:</w:t>
      </w:r>
      <w:ins w:id="485" w:author="Brian Stock" w:date="2020-08-31T19:48:00Z">
        <w:r w:rsidR="00E06303">
          <w:rPr>
            <w:rFonts w:ascii="Times New Roman" w:hAnsi="Times New Roman" w:cs="Times New Roman"/>
          </w:rPr>
          <w:t xml:space="preserve"> </w:t>
        </w:r>
      </w:ins>
      <w:r w:rsidRPr="0003267E">
        <w:rPr>
          <w:rFonts w:ascii="Times New Roman" w:hAnsi="Times New Roman" w:cs="Times New Roman"/>
        </w:rPr>
        <w:t>973-983</w:t>
      </w:r>
      <w:ins w:id="486" w:author="Brian Stock" w:date="2020-08-31T15:17:00Z">
        <w:r w:rsidR="00B26BC1" w:rsidRPr="0003267E">
          <w:rPr>
            <w:rFonts w:ascii="Times New Roman" w:hAnsi="Times New Roman" w:cs="Times New Roman"/>
          </w:rPr>
          <w:t>.</w:t>
        </w:r>
      </w:ins>
      <w:del w:id="487" w:author="Brian Stock" w:date="2020-08-31T15:17:00Z">
        <w:r w:rsidRPr="0003267E" w:rsidDel="00B26BC1">
          <w:rPr>
            <w:rFonts w:ascii="Times New Roman" w:hAnsi="Times New Roman" w:cs="Times New Roman"/>
          </w:rPr>
          <w:delText>; 2014</w:delText>
        </w:r>
      </w:del>
    </w:p>
    <w:p w14:paraId="1D4C83F8" w14:textId="2D8194F8"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Thorson, J.T.</w:t>
      </w:r>
      <w:del w:id="488" w:author="Brian Stock" w:date="2020-08-31T19:35:00Z">
        <w:r w:rsidRPr="0003267E" w:rsidDel="0003267E">
          <w:rPr>
            <w:rFonts w:ascii="Times New Roman" w:hAnsi="Times New Roman" w:cs="Times New Roman"/>
          </w:rPr>
          <w:delText>;</w:delText>
        </w:r>
      </w:del>
      <w:ins w:id="489" w:author="Brian Stock" w:date="2020-08-31T19:35:00Z">
        <w:r w:rsidR="0003267E">
          <w:rPr>
            <w:rFonts w:ascii="Times New Roman" w:hAnsi="Times New Roman" w:cs="Times New Roman"/>
          </w:rPr>
          <w:t>,</w:t>
        </w:r>
      </w:ins>
      <w:r w:rsidRPr="0003267E">
        <w:rPr>
          <w:rFonts w:ascii="Times New Roman" w:hAnsi="Times New Roman" w:cs="Times New Roman"/>
        </w:rPr>
        <w:t xml:space="preserve"> Monnahan, C.C.</w:t>
      </w:r>
      <w:del w:id="490" w:author="Brian Stock" w:date="2020-08-31T19:35:00Z">
        <w:r w:rsidRPr="0003267E" w:rsidDel="0003267E">
          <w:rPr>
            <w:rFonts w:ascii="Times New Roman" w:hAnsi="Times New Roman" w:cs="Times New Roman"/>
          </w:rPr>
          <w:delText>;</w:delText>
        </w:r>
      </w:del>
      <w:ins w:id="491"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92" w:author="Brian Stock" w:date="2020-08-31T19:48:00Z">
        <w:r w:rsidR="00E06303">
          <w:rPr>
            <w:rFonts w:ascii="Times New Roman" w:hAnsi="Times New Roman" w:cs="Times New Roman"/>
          </w:rPr>
          <w:t xml:space="preserve">and </w:t>
        </w:r>
      </w:ins>
      <w:r w:rsidRPr="0003267E">
        <w:rPr>
          <w:rFonts w:ascii="Times New Roman" w:hAnsi="Times New Roman" w:cs="Times New Roman"/>
        </w:rPr>
        <w:t xml:space="preserve">Cope, J.M. </w:t>
      </w:r>
      <w:ins w:id="493" w:author="Brian Stock" w:date="2020-08-31T15:17:00Z">
        <w:r w:rsidR="00B26BC1" w:rsidRPr="0003267E">
          <w:rPr>
            <w:rFonts w:ascii="Times New Roman" w:hAnsi="Times New Roman" w:cs="Times New Roman"/>
          </w:rPr>
          <w:t xml:space="preserve">2015. </w:t>
        </w:r>
      </w:ins>
      <w:r w:rsidRPr="0003267E">
        <w:rPr>
          <w:rFonts w:ascii="Times New Roman" w:hAnsi="Times New Roman" w:cs="Times New Roman"/>
        </w:rPr>
        <w:t>The potential impact of time-variation in vital rates on fisheries management targets for marine fishes. Fisheries Research</w:t>
      </w:r>
      <w:del w:id="494" w:author="Brian Stock" w:date="2020-08-31T19:48:00Z">
        <w:r w:rsidRPr="0003267E" w:rsidDel="00E06303">
          <w:rPr>
            <w:rFonts w:ascii="Times New Roman" w:hAnsi="Times New Roman" w:cs="Times New Roman"/>
          </w:rPr>
          <w:delText>.</w:delText>
        </w:r>
      </w:del>
      <w:r w:rsidRPr="0003267E">
        <w:rPr>
          <w:rFonts w:ascii="Times New Roman" w:hAnsi="Times New Roman" w:cs="Times New Roman"/>
        </w:rPr>
        <w:t xml:space="preserve"> 169:</w:t>
      </w:r>
      <w:ins w:id="495" w:author="Brian Stock" w:date="2020-08-31T19:48:00Z">
        <w:r w:rsidR="00E06303">
          <w:rPr>
            <w:rFonts w:ascii="Times New Roman" w:hAnsi="Times New Roman" w:cs="Times New Roman"/>
          </w:rPr>
          <w:t xml:space="preserve"> </w:t>
        </w:r>
      </w:ins>
      <w:r w:rsidRPr="0003267E">
        <w:rPr>
          <w:rFonts w:ascii="Times New Roman" w:hAnsi="Times New Roman" w:cs="Times New Roman"/>
        </w:rPr>
        <w:t>8-17</w:t>
      </w:r>
      <w:ins w:id="496" w:author="Brian Stock" w:date="2020-08-31T15:17:00Z">
        <w:r w:rsidR="00B26BC1" w:rsidRPr="0003267E">
          <w:rPr>
            <w:rFonts w:ascii="Times New Roman" w:hAnsi="Times New Roman" w:cs="Times New Roman"/>
          </w:rPr>
          <w:t>.</w:t>
        </w:r>
      </w:ins>
      <w:del w:id="497" w:author="Brian Stock" w:date="2020-08-31T15:17:00Z">
        <w:r w:rsidRPr="0003267E" w:rsidDel="00B26BC1">
          <w:rPr>
            <w:rFonts w:ascii="Times New Roman" w:hAnsi="Times New Roman" w:cs="Times New Roman"/>
          </w:rPr>
          <w:delText>; 2015</w:delText>
        </w:r>
      </w:del>
    </w:p>
    <w:p w14:paraId="1315E9AB" w14:textId="77777777" w:rsidR="00B26BC1" w:rsidRPr="0003267E" w:rsidRDefault="00EA7EA4" w:rsidP="004753A9">
      <w:pPr>
        <w:ind w:left="720" w:hanging="720"/>
        <w:rPr>
          <w:ins w:id="498" w:author="Brian Stock" w:date="2020-08-31T15:16:00Z"/>
          <w:rFonts w:ascii="Times New Roman" w:hAnsi="Times New Roman" w:cs="Times New Roman"/>
        </w:rPr>
      </w:pPr>
      <w:r w:rsidRPr="0003267E">
        <w:rPr>
          <w:rFonts w:ascii="Times New Roman" w:hAnsi="Times New Roman" w:cs="Times New Roman"/>
        </w:rPr>
        <w:t>Xu, H., Miller, T. J., Hameed, S., Alade, L. A., and Nye, J. A. 2018. Evaluating the utility of the Gulf Stream Index for predicting recruitment of Southern New England-Mid Atlantic yellowtail flounder. Fisheries Oceanography</w:t>
      </w:r>
      <w:del w:id="499" w:author="Brian Stock" w:date="2020-08-31T19:48:00Z">
        <w:r w:rsidRPr="0003267E" w:rsidDel="00E06303">
          <w:rPr>
            <w:rFonts w:ascii="Times New Roman" w:hAnsi="Times New Roman" w:cs="Times New Roman"/>
          </w:rPr>
          <w:delText>,</w:delText>
        </w:r>
      </w:del>
      <w:r w:rsidRPr="0003267E">
        <w:rPr>
          <w:rFonts w:ascii="Times New Roman" w:hAnsi="Times New Roman" w:cs="Times New Roman"/>
        </w:rPr>
        <w:t xml:space="preserve"> 27: 85–95.</w:t>
      </w:r>
      <w:r w:rsidR="004753A9" w:rsidRPr="0003267E">
        <w:rPr>
          <w:rFonts w:ascii="Times New Roman" w:hAnsi="Times New Roman" w:cs="Times New Roman"/>
          <w:rPrChange w:id="500" w:author="Brian Stock" w:date="2020-08-31T19:35:00Z">
            <w:rPr>
              <w:rFonts w:ascii="Times New Roman" w:hAnsi="Times New Roman" w:cs="Times New Roman"/>
            </w:rPr>
          </w:rPrChange>
        </w:rPr>
        <w:fldChar w:fldCharType="end"/>
      </w:r>
    </w:p>
    <w:p w14:paraId="159D1C54" w14:textId="24A8B260" w:rsidR="004753A9" w:rsidRDefault="00B26BC1" w:rsidP="004753A9">
      <w:pPr>
        <w:ind w:left="720" w:hanging="720"/>
        <w:rPr>
          <w:rFonts w:ascii="Times New Roman" w:hAnsi="Times New Roman" w:cs="Times New Roman"/>
        </w:rPr>
      </w:pPr>
      <w:ins w:id="501" w:author="Brian Stock" w:date="2020-08-31T15:16:00Z">
        <w:r w:rsidRPr="0003267E">
          <w:rPr>
            <w:rFonts w:ascii="Times New Roman" w:hAnsi="Times New Roman" w:cs="Times New Roman"/>
          </w:rPr>
          <w:t>Xu, H., Thorson, J. T., Methot, R. D., and Taylor, I. G. 2019. A new semi-parametric method for autocorrelated age-and time-varying selectivity in age-structured assessment models. Canadian Journal of Fisheries and Aquatic Sciences</w:t>
        </w:r>
      </w:ins>
      <w:ins w:id="502" w:author="Brian Stock" w:date="2020-08-31T19:48:00Z">
        <w:r w:rsidR="00E06303">
          <w:rPr>
            <w:rFonts w:ascii="Times New Roman" w:hAnsi="Times New Roman" w:cs="Times New Roman"/>
          </w:rPr>
          <w:t xml:space="preserve"> </w:t>
        </w:r>
      </w:ins>
      <w:ins w:id="503" w:author="Brian Stock" w:date="2020-08-31T15:16:00Z">
        <w:r w:rsidRPr="0003267E">
          <w:rPr>
            <w:rFonts w:ascii="Times New Roman" w:hAnsi="Times New Roman" w:cs="Times New Roman"/>
          </w:rPr>
          <w:t>76: 268-285.</w:t>
        </w:r>
      </w:ins>
      <w:bookmarkStart w:id="504" w:name="_GoBack"/>
      <w:bookmarkEnd w:id="504"/>
      <w:r w:rsidR="004753A9" w:rsidRPr="00EA75F0">
        <w:rPr>
          <w:rFonts w:ascii="Times New Roman" w:hAnsi="Times New Roman" w:cs="Times New Roman"/>
        </w:rPr>
        <w:fldChar w:fldCharType="begin"/>
      </w:r>
      <w:r w:rsidR="004753A9" w:rsidRPr="00EA75F0">
        <w:rPr>
          <w:rFonts w:ascii="Times New Roman" w:hAnsi="Times New Roman" w:cs="Times New Roman"/>
        </w:rPr>
        <w:instrText xml:space="preserve"> ADDIN </w:instrText>
      </w:r>
      <w:r w:rsidR="004753A9" w:rsidRPr="00EA75F0">
        <w:rPr>
          <w:rFonts w:ascii="Times New Roman" w:hAnsi="Times New Roman" w:cs="Times New Roman"/>
        </w:rPr>
        <w:fldChar w:fldCharType="end"/>
      </w:r>
      <w:r w:rsidR="004753A9">
        <w:rPr>
          <w:rFonts w:ascii="Times New Roman" w:hAnsi="Times New Roman" w:cs="Times New Roman"/>
        </w:rPr>
        <w:br w:type="page"/>
      </w:r>
    </w:p>
    <w:p w14:paraId="574D1057" w14:textId="77777777" w:rsidR="00A53D54" w:rsidRDefault="00A53D54" w:rsidP="00A53D54">
      <w:pPr>
        <w:ind w:firstLine="0"/>
        <w:rPr>
          <w:rFonts w:ascii="Times New Roman" w:hAnsi="Times New Roman" w:cs="Times New Roman"/>
        </w:rPr>
        <w:sectPr w:rsidR="00A53D54" w:rsidSect="00463ED5">
          <w:footerReference w:type="default" r:id="rId13"/>
          <w:pgSz w:w="12240" w:h="15840"/>
          <w:pgMar w:top="1440" w:right="1440" w:bottom="1440" w:left="1440" w:header="720" w:footer="720" w:gutter="0"/>
          <w:lnNumType w:countBy="1" w:restart="continuous"/>
          <w:cols w:space="720"/>
          <w:docGrid w:linePitch="360"/>
        </w:sectPr>
      </w:pPr>
    </w:p>
    <w:p w14:paraId="0C472F39" w14:textId="16B394A3" w:rsidR="00A53D54" w:rsidRPr="00A53D54" w:rsidRDefault="00A53D54" w:rsidP="00A53D54">
      <w:pPr>
        <w:ind w:firstLine="0"/>
        <w:rPr>
          <w:rFonts w:ascii="Times New Roman" w:hAnsi="Times New Roman" w:cs="Times New Roman"/>
        </w:rPr>
      </w:pPr>
      <w:r w:rsidRPr="00A53D54">
        <w:rPr>
          <w:rFonts w:ascii="Times New Roman" w:hAnsi="Times New Roman" w:cs="Times New Roman"/>
        </w:rPr>
        <w:lastRenderedPageBreak/>
        <w:t xml:space="preserve">Table </w:t>
      </w:r>
      <w:r w:rsidR="00063A88">
        <w:rPr>
          <w:rFonts w:ascii="Times New Roman" w:hAnsi="Times New Roman" w:cs="Times New Roman"/>
        </w:rPr>
        <w:t>1</w:t>
      </w:r>
      <w:r w:rsidRPr="00A53D54">
        <w:rPr>
          <w:rFonts w:ascii="Times New Roman" w:hAnsi="Times New Roman" w:cs="Times New Roman"/>
        </w:rPr>
        <w:t xml:space="preserve">. </w:t>
      </w:r>
      <w:r w:rsidR="00D0122D">
        <w:rPr>
          <w:rFonts w:ascii="Times New Roman" w:hAnsi="Times New Roman" w:cs="Times New Roman"/>
        </w:rPr>
        <w:t>Model d</w:t>
      </w:r>
      <w:r w:rsidR="00063A88">
        <w:rPr>
          <w:rFonts w:ascii="Times New Roman" w:hAnsi="Times New Roman" w:cs="Times New Roman"/>
        </w:rPr>
        <w:t xml:space="preserve">escriptions and results </w:t>
      </w:r>
      <w:r w:rsidR="00C958E4">
        <w:rPr>
          <w:rFonts w:ascii="Times New Roman" w:hAnsi="Times New Roman" w:cs="Times New Roman"/>
        </w:rPr>
        <w:t>where</w:t>
      </w:r>
      <w:r>
        <w:rPr>
          <w:rFonts w:ascii="Times New Roman" w:hAnsi="Times New Roman" w:cs="Times New Roman"/>
        </w:rPr>
        <w:t xml:space="preserve"> only numbers-at-age (NAA) </w:t>
      </w:r>
      <w:r w:rsidR="00C958E4">
        <w:rPr>
          <w:rFonts w:ascii="Times New Roman" w:hAnsi="Times New Roman" w:cs="Times New Roman"/>
        </w:rPr>
        <w:t xml:space="preserve">were estimated as </w:t>
      </w:r>
      <w:r>
        <w:rPr>
          <w:rFonts w:ascii="Times New Roman" w:hAnsi="Times New Roman" w:cs="Times New Roman"/>
        </w:rPr>
        <w:t>random effects.</w:t>
      </w:r>
      <w:bookmarkEnd w:id="241"/>
      <w:r w:rsidR="00660ABD">
        <w:rPr>
          <w:rFonts w:ascii="Times New Roman" w:hAnsi="Times New Roman" w:cs="Times New Roman"/>
        </w:rPr>
        <w:t xml:space="preserve"> </w:t>
      </w:r>
      <w:ins w:id="505" w:author="Brian Stock" w:date="2020-09-01T17:42:00Z">
        <w:r w:rsidR="00063A88">
          <w:rPr>
            <w:rFonts w:ascii="Times New Roman" w:hAnsi="Times New Roman" w:cs="Times New Roman"/>
          </w:rPr>
          <w:t>“Base”</w:t>
        </w:r>
      </w:ins>
      <w:del w:id="506" w:author="Brian Stock" w:date="2020-09-01T17:41:00Z">
        <w:r w:rsidR="00063A88" w:rsidDel="005E58B4">
          <w:rPr>
            <w:rFonts w:ascii="Times New Roman" w:hAnsi="Times New Roman" w:cs="Times New Roman"/>
          </w:rPr>
          <w:delText xml:space="preserve"> NAA-1</w:delText>
        </w:r>
      </w:del>
      <w:r w:rsidR="00063A88">
        <w:rPr>
          <w:rFonts w:ascii="Times New Roman" w:hAnsi="Times New Roman" w:cs="Times New Roman"/>
        </w:rPr>
        <w:t xml:space="preserve"> is most similar to a statistical catch-at-age model, </w:t>
      </w:r>
      <w:ins w:id="507" w:author="Brian Stock" w:date="2020-09-01T17:42:00Z">
        <w:r w:rsidR="00063A88">
          <w:rPr>
            <w:rFonts w:ascii="Times New Roman" w:hAnsi="Times New Roman" w:cs="Times New Roman"/>
          </w:rPr>
          <w:t xml:space="preserve">with </w:t>
        </w:r>
      </w:ins>
      <w:r w:rsidR="00D0122D">
        <w:rPr>
          <w:rFonts w:ascii="Times New Roman" w:hAnsi="Times New Roman" w:cs="Times New Roman"/>
        </w:rPr>
        <w:t xml:space="preserve">independent </w:t>
      </w:r>
      <w:del w:id="508" w:author="Brian Stock" w:date="2020-09-01T17:42:00Z">
        <w:r w:rsidR="00063A88" w:rsidDel="005E58B4">
          <w:rPr>
            <w:rFonts w:ascii="Times New Roman" w:hAnsi="Times New Roman" w:cs="Times New Roman"/>
          </w:rPr>
          <w:delText xml:space="preserve">where </w:delText>
        </w:r>
      </w:del>
      <w:r w:rsidR="00063A88">
        <w:rPr>
          <w:rFonts w:ascii="Times New Roman" w:hAnsi="Times New Roman" w:cs="Times New Roman"/>
        </w:rPr>
        <w:t xml:space="preserve">recruitment </w:t>
      </w:r>
      <w:del w:id="509" w:author="Brian Stock" w:date="2020-09-01T17:42:00Z">
        <w:r w:rsidR="00063A88" w:rsidDel="005E58B4">
          <w:rPr>
            <w:rFonts w:ascii="Times New Roman" w:hAnsi="Times New Roman" w:cs="Times New Roman"/>
          </w:rPr>
          <w:delText xml:space="preserve">is typically </w:delText>
        </w:r>
      </w:del>
      <w:r w:rsidR="00D0122D">
        <w:rPr>
          <w:rFonts w:ascii="Times New Roman" w:hAnsi="Times New Roman" w:cs="Times New Roman"/>
        </w:rPr>
        <w:t>deviations</w:t>
      </w:r>
      <w:r w:rsidR="00063A88">
        <w:rPr>
          <w:rFonts w:ascii="Times New Roman" w:hAnsi="Times New Roman" w:cs="Times New Roman"/>
        </w:rPr>
        <w:t xml:space="preserve"> and </w:t>
      </w:r>
      <w:ins w:id="510" w:author="Brian Stock" w:date="2020-09-01T17:42:00Z">
        <w:r w:rsidR="00063A88">
          <w:rPr>
            <w:rFonts w:ascii="Times New Roman" w:hAnsi="Times New Roman" w:cs="Times New Roman"/>
          </w:rPr>
          <w:t>deterministic</w:t>
        </w:r>
      </w:ins>
      <w:ins w:id="511" w:author="Brian Stock" w:date="2020-09-01T17:43:00Z">
        <w:r w:rsidR="00063A88">
          <w:rPr>
            <w:rFonts w:ascii="Times New Roman" w:hAnsi="Times New Roman" w:cs="Times New Roman"/>
          </w:rPr>
          <w:t xml:space="preserve"> </w:t>
        </w:r>
      </w:ins>
      <w:r w:rsidR="00063A88">
        <w:rPr>
          <w:rFonts w:ascii="Times New Roman" w:hAnsi="Times New Roman" w:cs="Times New Roman"/>
        </w:rPr>
        <w:t>survival</w:t>
      </w:r>
      <w:ins w:id="512" w:author="Brian Stock" w:date="2020-09-01T17:43:00Z">
        <w:r w:rsidR="00063A88">
          <w:rPr>
            <w:rFonts w:ascii="Times New Roman" w:hAnsi="Times New Roman" w:cs="Times New Roman"/>
          </w:rPr>
          <w:t>. NAA-2 is the state-space model with independent survival deviations, as in Miller et al. (201</w:t>
        </w:r>
      </w:ins>
      <w:ins w:id="513" w:author="Brian Stock" w:date="2020-09-01T17:44:00Z">
        <w:r w:rsidR="00063A88">
          <w:rPr>
            <w:rFonts w:ascii="Times New Roman" w:hAnsi="Times New Roman" w:cs="Times New Roman"/>
          </w:rPr>
          <w:t>6).</w:t>
        </w:r>
      </w:ins>
      <w:r w:rsidR="00063A88">
        <w:rPr>
          <w:rFonts w:ascii="Times New Roman" w:hAnsi="Times New Roman" w:cs="Times New Roman"/>
        </w:rPr>
        <w:t xml:space="preserve"> </w:t>
      </w:r>
      <w:r w:rsidR="00660ABD">
        <w:rPr>
          <w:rFonts w:ascii="Times New Roman" w:hAnsi="Times New Roman" w:cs="Times New Roman"/>
        </w:rPr>
        <w:t>NAA-</w:t>
      </w:r>
      <w:r w:rsidR="00063A88">
        <w:rPr>
          <w:rFonts w:ascii="Times New Roman" w:hAnsi="Times New Roman" w:cs="Times New Roman"/>
        </w:rPr>
        <w:t>5</w:t>
      </w:r>
      <w:r w:rsidR="00660ABD">
        <w:rPr>
          <w:rFonts w:ascii="Times New Roman" w:hAnsi="Times New Roman" w:cs="Times New Roman"/>
        </w:rPr>
        <w:t>, where survival is a 2D AR</w:t>
      </w:r>
      <w:r w:rsidR="00063A88">
        <w:rPr>
          <w:rFonts w:ascii="Times New Roman" w:hAnsi="Times New Roman" w:cs="Times New Roman"/>
        </w:rPr>
        <w:t>(</w:t>
      </w:r>
      <w:r w:rsidR="00660ABD">
        <w:rPr>
          <w:rFonts w:ascii="Times New Roman" w:hAnsi="Times New Roman" w:cs="Times New Roman"/>
        </w:rPr>
        <w:t>1</w:t>
      </w:r>
      <w:r w:rsidR="00063A88">
        <w:rPr>
          <w:rFonts w:ascii="Times New Roman" w:hAnsi="Times New Roman" w:cs="Times New Roman"/>
        </w:rPr>
        <w:t>)</w:t>
      </w:r>
      <w:r w:rsidR="00660ABD">
        <w:rPr>
          <w:rFonts w:ascii="Times New Roman" w:hAnsi="Times New Roman" w:cs="Times New Roman"/>
        </w:rPr>
        <w:t xml:space="preserve"> process across years and ages, had the lowest AIC and Mohn’s</w:t>
      </w:r>
      <w:r w:rsidR="00660ABD" w:rsidRPr="00A53D54">
        <w:rPr>
          <w:rFonts w:ascii="Times New Roman" w:hAnsi="Times New Roman" w:cs="Times New Roman"/>
        </w:rPr>
        <w:t xml:space="preserve"> </w:t>
      </w:r>
      <m:oMath>
        <m:r>
          <w:rPr>
            <w:rFonts w:ascii="Cambria Math" w:hAnsi="Cambria Math" w:cs="Times New Roman"/>
          </w:rPr>
          <m:t>ρ</m:t>
        </m:r>
      </m:oMath>
      <w:r w:rsidR="00660ABD">
        <w:rPr>
          <w:rFonts w:ascii="Times New Roman" w:hAnsi="Times New Roman" w:cs="Times New Roman"/>
        </w:rPr>
        <w:t xml:space="preserve">. Mohn’s </w:t>
      </w:r>
      <m:oMath>
        <m:r>
          <w:rPr>
            <w:rFonts w:ascii="Cambria Math" w:hAnsi="Cambria Math" w:cs="Times New Roman"/>
          </w:rPr>
          <m:t>ρ</m:t>
        </m:r>
      </m:oMath>
      <w:r w:rsidR="00660ABD">
        <w:rPr>
          <w:rFonts w:ascii="Times New Roman" w:hAnsi="Times New Roman" w:cs="Times New Roman"/>
        </w:rPr>
        <w:t xml:space="preserve"> abbreviations: </w:t>
      </w:r>
      <w:r w:rsidR="00660ABD" w:rsidRPr="00660ABD">
        <w:rPr>
          <w:rFonts w:ascii="Times New Roman" w:hAnsi="Times New Roman" w:cs="Times New Roman"/>
          <w:i/>
          <w:iCs/>
        </w:rPr>
        <w:t>R</w:t>
      </w:r>
      <w:r w:rsidR="00660ABD">
        <w:rPr>
          <w:rFonts w:ascii="Times New Roman" w:hAnsi="Times New Roman" w:cs="Times New Roman"/>
        </w:rPr>
        <w:t xml:space="preserve"> = recruitment, </w:t>
      </w:r>
      <w:r w:rsidR="00660ABD" w:rsidRPr="00660ABD">
        <w:rPr>
          <w:rFonts w:ascii="Times New Roman" w:hAnsi="Times New Roman" w:cs="Times New Roman"/>
          <w:i/>
          <w:iCs/>
        </w:rPr>
        <w:t>SSB</w:t>
      </w:r>
      <w:r w:rsidR="00660ABD">
        <w:rPr>
          <w:rFonts w:ascii="Times New Roman" w:hAnsi="Times New Roman" w:cs="Times New Roman"/>
        </w:rPr>
        <w:t xml:space="preserve"> = spawning stock biomass, and </w:t>
      </w:r>
      <w:r w:rsidR="00660ABD" w:rsidRPr="00660ABD">
        <w:rPr>
          <w:rFonts w:ascii="Times New Roman" w:hAnsi="Times New Roman" w:cs="Times New Roman"/>
          <w:i/>
          <w:iCs/>
        </w:rPr>
        <w:t>F</w:t>
      </w:r>
      <w:r w:rsidR="00660ABD">
        <w:rPr>
          <w:rFonts w:ascii="Times New Roman" w:hAnsi="Times New Roman" w:cs="Times New Roman"/>
        </w:rPr>
        <w:t xml:space="preserve"> = fishing mortality averaged over ages 4-5.</w:t>
      </w:r>
      <w:r w:rsidR="002A322C">
        <w:rPr>
          <w:rFonts w:ascii="Times New Roman" w:hAnsi="Times New Roman" w:cs="Times New Roman"/>
        </w:rPr>
        <w:t xml:space="preserve"> Maximum likelihood estimates of parameters </w:t>
      </w:r>
      <w:r w:rsidR="004502E4">
        <w:rPr>
          <w:rFonts w:ascii="Times New Roman" w:hAnsi="Times New Roman" w:cs="Times New Roman"/>
        </w:rPr>
        <w:t xml:space="preserve">constraining random effects </w:t>
      </w:r>
      <w:r w:rsidR="002A322C">
        <w:rPr>
          <w:rFonts w:ascii="Times New Roman" w:hAnsi="Times New Roman" w:cs="Times New Roman"/>
        </w:rPr>
        <w:t>are listed with standard error in parentheses.</w:t>
      </w:r>
      <w:r w:rsidR="00063A88">
        <w:rPr>
          <w:rFonts w:ascii="Times New Roman" w:hAnsi="Times New Roman" w:cs="Times New Roman"/>
        </w:rPr>
        <w:t xml:space="preserve"> </w:t>
      </w:r>
    </w:p>
    <w:tbl>
      <w:tblPr>
        <w:tblStyle w:val="Table"/>
        <w:tblW w:w="13500" w:type="dxa"/>
        <w:tblInd w:w="18" w:type="dxa"/>
        <w:tblLayout w:type="fixed"/>
        <w:tblLook w:val="07E0" w:firstRow="1" w:lastRow="1" w:firstColumn="1" w:lastColumn="1" w:noHBand="1" w:noVBand="1"/>
      </w:tblPr>
      <w:tblGrid>
        <w:gridCol w:w="990"/>
        <w:gridCol w:w="1683"/>
        <w:gridCol w:w="1310"/>
        <w:gridCol w:w="939"/>
        <w:gridCol w:w="939"/>
        <w:gridCol w:w="939"/>
        <w:gridCol w:w="940"/>
        <w:gridCol w:w="270"/>
        <w:gridCol w:w="1260"/>
        <w:gridCol w:w="990"/>
        <w:gridCol w:w="810"/>
        <w:gridCol w:w="270"/>
        <w:gridCol w:w="720"/>
        <w:gridCol w:w="720"/>
        <w:gridCol w:w="720"/>
      </w:tblGrid>
      <w:tr w:rsidR="005E58B4" w:rsidRPr="00A53D54" w14:paraId="4CCF7C2C" w14:textId="77777777" w:rsidTr="005E58B4">
        <w:trPr>
          <w:trHeight w:val="360"/>
        </w:trPr>
        <w:tc>
          <w:tcPr>
            <w:tcW w:w="990" w:type="dxa"/>
            <w:tcBorders>
              <w:top w:val="single" w:sz="4" w:space="0" w:color="auto"/>
            </w:tcBorders>
          </w:tcPr>
          <w:p w14:paraId="6559763B" w14:textId="77777777" w:rsidR="005E58B4" w:rsidRDefault="005E58B4" w:rsidP="00113C9C">
            <w:pPr>
              <w:spacing w:after="0"/>
              <w:ind w:firstLine="0"/>
              <w:rPr>
                <w:rFonts w:ascii="Times New Roman" w:eastAsia="Calibri" w:hAnsi="Times New Roman" w:cs="Times New Roman"/>
              </w:rPr>
            </w:pPr>
          </w:p>
        </w:tc>
        <w:tc>
          <w:tcPr>
            <w:tcW w:w="1683" w:type="dxa"/>
            <w:tcBorders>
              <w:top w:val="single" w:sz="4" w:space="0" w:color="auto"/>
            </w:tcBorders>
          </w:tcPr>
          <w:p w14:paraId="3A5D2CC8" w14:textId="5A540BE7" w:rsidR="005E58B4" w:rsidRDefault="005E58B4" w:rsidP="00113C9C">
            <w:pPr>
              <w:spacing w:after="0"/>
              <w:ind w:firstLine="0"/>
              <w:rPr>
                <w:rFonts w:ascii="Times New Roman" w:eastAsia="Calibri" w:hAnsi="Times New Roman" w:cs="Times New Roman"/>
              </w:rPr>
            </w:pPr>
          </w:p>
        </w:tc>
        <w:tc>
          <w:tcPr>
            <w:tcW w:w="1310" w:type="dxa"/>
            <w:tcBorders>
              <w:top w:val="single" w:sz="4" w:space="0" w:color="auto"/>
            </w:tcBorders>
          </w:tcPr>
          <w:p w14:paraId="77315877" w14:textId="77777777" w:rsidR="005E58B4" w:rsidRDefault="005E58B4" w:rsidP="00113C9C">
            <w:pPr>
              <w:spacing w:after="0"/>
              <w:ind w:firstLine="0"/>
              <w:rPr>
                <w:ins w:id="514" w:author="Brian Stock" w:date="2020-09-01T17:46:00Z"/>
                <w:rFonts w:ascii="Times New Roman" w:eastAsia="Calibri" w:hAnsi="Times New Roman" w:cs="Times New Roman"/>
              </w:rPr>
            </w:pPr>
          </w:p>
        </w:tc>
        <w:tc>
          <w:tcPr>
            <w:tcW w:w="3757" w:type="dxa"/>
            <w:gridSpan w:val="4"/>
            <w:tcBorders>
              <w:top w:val="single" w:sz="4" w:space="0" w:color="auto"/>
              <w:bottom w:val="single" w:sz="4" w:space="0" w:color="auto"/>
            </w:tcBorders>
            <w:vAlign w:val="center"/>
          </w:tcPr>
          <w:p w14:paraId="68251B43" w14:textId="3899968C" w:rsidR="005E58B4" w:rsidRPr="00A53D54" w:rsidRDefault="005E58B4" w:rsidP="00113C9C">
            <w:pPr>
              <w:spacing w:after="0"/>
              <w:ind w:firstLine="0"/>
              <w:rPr>
                <w:rFonts w:ascii="Times New Roman" w:eastAsia="Calibri" w:hAnsi="Times New Roman" w:cs="Times New Roman"/>
              </w:rPr>
            </w:pPr>
            <w:r>
              <w:rPr>
                <w:rFonts w:ascii="Times New Roman" w:eastAsia="Calibri" w:hAnsi="Times New Roman" w:cs="Times New Roman"/>
              </w:rPr>
              <w:t>Estimated parameters</w:t>
            </w:r>
          </w:p>
        </w:tc>
        <w:tc>
          <w:tcPr>
            <w:tcW w:w="270" w:type="dxa"/>
            <w:tcBorders>
              <w:top w:val="single" w:sz="4" w:space="0" w:color="auto"/>
            </w:tcBorders>
          </w:tcPr>
          <w:p w14:paraId="3395048C" w14:textId="77777777" w:rsidR="005E58B4" w:rsidRDefault="005E58B4" w:rsidP="00113C9C">
            <w:pPr>
              <w:spacing w:after="0"/>
              <w:ind w:firstLine="0"/>
              <w:rPr>
                <w:rFonts w:ascii="Times New Roman" w:hAnsi="Times New Roman" w:cs="Times New Roman"/>
              </w:rPr>
            </w:pPr>
          </w:p>
        </w:tc>
        <w:tc>
          <w:tcPr>
            <w:tcW w:w="3060" w:type="dxa"/>
            <w:gridSpan w:val="3"/>
            <w:tcBorders>
              <w:top w:val="single" w:sz="4" w:space="0" w:color="auto"/>
              <w:bottom w:val="single" w:sz="4" w:space="0" w:color="auto"/>
            </w:tcBorders>
            <w:vAlign w:val="center"/>
          </w:tcPr>
          <w:p w14:paraId="7D8536B6" w14:textId="2908042D" w:rsidR="005E58B4" w:rsidRPr="00A53D54" w:rsidRDefault="005E58B4" w:rsidP="00113C9C">
            <w:pPr>
              <w:spacing w:after="0"/>
              <w:ind w:firstLine="0"/>
              <w:rPr>
                <w:rFonts w:ascii="Times New Roman" w:eastAsia="Calibri" w:hAnsi="Times New Roman" w:cs="Times New Roman"/>
              </w:rPr>
            </w:pPr>
            <w:r>
              <w:rPr>
                <w:rFonts w:ascii="Times New Roman" w:hAnsi="Times New Roman" w:cs="Times New Roman"/>
              </w:rPr>
              <w:t>Model fit</w:t>
            </w:r>
          </w:p>
        </w:tc>
        <w:tc>
          <w:tcPr>
            <w:tcW w:w="270" w:type="dxa"/>
            <w:tcBorders>
              <w:top w:val="single" w:sz="4" w:space="0" w:color="auto"/>
            </w:tcBorders>
          </w:tcPr>
          <w:p w14:paraId="2518B73E" w14:textId="77777777" w:rsidR="005E58B4" w:rsidRPr="00A53D54" w:rsidRDefault="005E58B4" w:rsidP="00113C9C">
            <w:pPr>
              <w:spacing w:after="0"/>
              <w:ind w:firstLine="0"/>
              <w:rPr>
                <w:rFonts w:ascii="Times New Roman" w:hAnsi="Times New Roman" w:cs="Times New Roman"/>
              </w:rPr>
            </w:pPr>
          </w:p>
        </w:tc>
        <w:tc>
          <w:tcPr>
            <w:tcW w:w="2160" w:type="dxa"/>
            <w:gridSpan w:val="3"/>
            <w:tcBorders>
              <w:top w:val="single" w:sz="4" w:space="0" w:color="auto"/>
              <w:bottom w:val="single" w:sz="4" w:space="0" w:color="auto"/>
            </w:tcBorders>
            <w:vAlign w:val="center"/>
          </w:tcPr>
          <w:p w14:paraId="06FDAC81" w14:textId="64DA4868" w:rsidR="005E58B4" w:rsidRPr="00A53D54" w:rsidRDefault="005E58B4" w:rsidP="00113C9C">
            <w:pPr>
              <w:spacing w:after="0"/>
              <w:ind w:firstLine="0"/>
              <w:rPr>
                <w:rFonts w:ascii="Times New Roman" w:hAnsi="Times New Roman" w:cs="Times New Roman"/>
              </w:rPr>
            </w:pPr>
            <w:r w:rsidRPr="00A53D54">
              <w:rPr>
                <w:rFonts w:ascii="Times New Roman" w:hAnsi="Times New Roman" w:cs="Times New Roman"/>
              </w:rPr>
              <w:t xml:space="preserve">Mohn’s </w:t>
            </w:r>
            <m:oMath>
              <m:r>
                <w:rPr>
                  <w:rFonts w:ascii="Cambria Math" w:hAnsi="Cambria Math" w:cs="Times New Roman"/>
                </w:rPr>
                <m:t>ρ</m:t>
              </m:r>
            </m:oMath>
          </w:p>
        </w:tc>
      </w:tr>
      <w:tr w:rsidR="005E58B4" w:rsidRPr="00A53D54" w14:paraId="57667DA4" w14:textId="77777777" w:rsidTr="005E58B4">
        <w:trPr>
          <w:trHeight w:val="360"/>
        </w:trPr>
        <w:tc>
          <w:tcPr>
            <w:tcW w:w="990" w:type="dxa"/>
            <w:tcBorders>
              <w:bottom w:val="single" w:sz="0" w:space="0" w:color="auto"/>
            </w:tcBorders>
            <w:vAlign w:val="center"/>
          </w:tcPr>
          <w:p w14:paraId="56911FF5" w14:textId="523BF8F5" w:rsidR="005E58B4" w:rsidRDefault="005E58B4" w:rsidP="005E58B4">
            <w:pPr>
              <w:spacing w:after="0"/>
              <w:ind w:firstLine="0"/>
              <w:jc w:val="center"/>
              <w:rPr>
                <w:rFonts w:ascii="Times New Roman" w:eastAsia="DengXian" w:hAnsi="Times New Roman" w:cs="Times New Roman"/>
              </w:rPr>
            </w:pPr>
            <w:r w:rsidRPr="00A53D54">
              <w:rPr>
                <w:rFonts w:ascii="Times New Roman" w:hAnsi="Times New Roman" w:cs="Times New Roman"/>
              </w:rPr>
              <w:t>Model</w:t>
            </w:r>
          </w:p>
        </w:tc>
        <w:tc>
          <w:tcPr>
            <w:tcW w:w="1683" w:type="dxa"/>
            <w:tcBorders>
              <w:bottom w:val="single" w:sz="0" w:space="0" w:color="auto"/>
            </w:tcBorders>
            <w:vAlign w:val="center"/>
          </w:tcPr>
          <w:p w14:paraId="45892F4B" w14:textId="61CAC2D7" w:rsidR="005E58B4" w:rsidRDefault="005E58B4" w:rsidP="005E58B4">
            <w:pPr>
              <w:spacing w:after="0"/>
              <w:ind w:firstLine="0"/>
              <w:jc w:val="center"/>
              <w:rPr>
                <w:rFonts w:ascii="Times New Roman" w:eastAsia="DengXian" w:hAnsi="Times New Roman" w:cs="Times New Roman"/>
              </w:rPr>
            </w:pPr>
            <w:r>
              <w:rPr>
                <w:rFonts w:ascii="Times New Roman" w:hAnsi="Times New Roman" w:cs="Times New Roman"/>
              </w:rPr>
              <w:t>Ages treated as random effects</w:t>
            </w:r>
          </w:p>
        </w:tc>
        <w:tc>
          <w:tcPr>
            <w:tcW w:w="1310" w:type="dxa"/>
            <w:tcBorders>
              <w:bottom w:val="single" w:sz="0" w:space="0" w:color="auto"/>
            </w:tcBorders>
            <w:vAlign w:val="center"/>
          </w:tcPr>
          <w:p w14:paraId="33577C13" w14:textId="3AA1AB44" w:rsidR="005E58B4" w:rsidRDefault="005E58B4" w:rsidP="005E58B4">
            <w:pPr>
              <w:spacing w:after="0"/>
              <w:ind w:firstLine="0"/>
              <w:jc w:val="center"/>
              <w:rPr>
                <w:rFonts w:ascii="Times New Roman" w:eastAsia="DengXian" w:hAnsi="Times New Roman" w:cs="Times New Roman"/>
              </w:rPr>
            </w:pPr>
            <w:r>
              <w:rPr>
                <w:rFonts w:ascii="Times New Roman" w:hAnsi="Times New Roman" w:cs="Times New Roman"/>
              </w:rPr>
              <w:t>Correlation structure</w:t>
            </w:r>
          </w:p>
        </w:tc>
        <w:tc>
          <w:tcPr>
            <w:tcW w:w="939" w:type="dxa"/>
            <w:tcBorders>
              <w:top w:val="single" w:sz="4" w:space="0" w:color="auto"/>
              <w:bottom w:val="single" w:sz="0" w:space="0" w:color="auto"/>
            </w:tcBorders>
            <w:vAlign w:val="center"/>
          </w:tcPr>
          <w:p w14:paraId="59D2FE0D" w14:textId="3B1BC4BE" w:rsidR="005E58B4" w:rsidRPr="00A53D54" w:rsidRDefault="00BF1FC1"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m:oMathPara>
          </w:p>
        </w:tc>
        <w:tc>
          <w:tcPr>
            <w:tcW w:w="939" w:type="dxa"/>
            <w:tcBorders>
              <w:top w:val="single" w:sz="4" w:space="0" w:color="auto"/>
              <w:bottom w:val="single" w:sz="0" w:space="0" w:color="auto"/>
            </w:tcBorders>
            <w:vAlign w:val="center"/>
          </w:tcPr>
          <w:p w14:paraId="0E690CF2" w14:textId="77777777" w:rsidR="005E58B4" w:rsidRPr="00A53D54" w:rsidRDefault="00BF1FC1"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m:oMathPara>
          </w:p>
        </w:tc>
        <w:tc>
          <w:tcPr>
            <w:tcW w:w="939" w:type="dxa"/>
            <w:tcBorders>
              <w:top w:val="single" w:sz="4" w:space="0" w:color="auto"/>
              <w:bottom w:val="single" w:sz="0" w:space="0" w:color="auto"/>
            </w:tcBorders>
            <w:vAlign w:val="center"/>
          </w:tcPr>
          <w:p w14:paraId="6F2259AE" w14:textId="77777777" w:rsidR="005E58B4" w:rsidRPr="00A53D54" w:rsidRDefault="00BF1FC1"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m:oMathPara>
          </w:p>
        </w:tc>
        <w:tc>
          <w:tcPr>
            <w:tcW w:w="940" w:type="dxa"/>
            <w:tcBorders>
              <w:top w:val="single" w:sz="4" w:space="0" w:color="auto"/>
              <w:bottom w:val="single" w:sz="0" w:space="0" w:color="auto"/>
            </w:tcBorders>
            <w:vAlign w:val="center"/>
          </w:tcPr>
          <w:p w14:paraId="13D76A24" w14:textId="77777777" w:rsidR="005E58B4" w:rsidRPr="00A53D54" w:rsidRDefault="00BF1FC1"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m:oMathPara>
          </w:p>
        </w:tc>
        <w:tc>
          <w:tcPr>
            <w:tcW w:w="270" w:type="dxa"/>
            <w:tcBorders>
              <w:bottom w:val="single" w:sz="0" w:space="0" w:color="auto"/>
            </w:tcBorders>
          </w:tcPr>
          <w:p w14:paraId="779C5DB6" w14:textId="77777777" w:rsidR="005E58B4" w:rsidRPr="00A53D54" w:rsidRDefault="005E58B4" w:rsidP="005E58B4">
            <w:pPr>
              <w:spacing w:after="0"/>
              <w:ind w:firstLine="0"/>
              <w:jc w:val="center"/>
              <w:rPr>
                <w:rFonts w:ascii="Times New Roman" w:hAnsi="Times New Roman" w:cs="Times New Roman"/>
              </w:rPr>
            </w:pPr>
          </w:p>
        </w:tc>
        <w:tc>
          <w:tcPr>
            <w:tcW w:w="1260" w:type="dxa"/>
            <w:tcBorders>
              <w:top w:val="single" w:sz="4" w:space="0" w:color="auto"/>
              <w:bottom w:val="single" w:sz="0" w:space="0" w:color="auto"/>
            </w:tcBorders>
            <w:vAlign w:val="center"/>
          </w:tcPr>
          <w:p w14:paraId="4A0F995B" w14:textId="76DC2C4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p>
        </w:tc>
        <w:tc>
          <w:tcPr>
            <w:tcW w:w="990" w:type="dxa"/>
            <w:tcBorders>
              <w:top w:val="single" w:sz="4" w:space="0" w:color="auto"/>
              <w:bottom w:val="single" w:sz="0" w:space="0" w:color="auto"/>
            </w:tcBorders>
            <w:vAlign w:val="center"/>
          </w:tcPr>
          <w:p w14:paraId="537B0D53"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AIC</w:t>
            </w:r>
          </w:p>
        </w:tc>
        <w:tc>
          <w:tcPr>
            <w:tcW w:w="810" w:type="dxa"/>
            <w:tcBorders>
              <w:top w:val="single" w:sz="4" w:space="0" w:color="auto"/>
              <w:bottom w:val="single" w:sz="0" w:space="0" w:color="auto"/>
            </w:tcBorders>
            <w:vAlign w:val="center"/>
          </w:tcPr>
          <w:p w14:paraId="32BB1E1E" w14:textId="77777777" w:rsidR="005E58B4" w:rsidRPr="00A53D54" w:rsidRDefault="005E58B4" w:rsidP="005E58B4">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270" w:type="dxa"/>
            <w:tcBorders>
              <w:bottom w:val="single" w:sz="0" w:space="0" w:color="auto"/>
            </w:tcBorders>
          </w:tcPr>
          <w:p w14:paraId="20C78993" w14:textId="77777777" w:rsidR="005E58B4" w:rsidRPr="00A53D54" w:rsidRDefault="005E58B4" w:rsidP="005E58B4">
            <w:pPr>
              <w:spacing w:after="0"/>
              <w:ind w:firstLine="0"/>
              <w:jc w:val="center"/>
              <w:rPr>
                <w:rFonts w:ascii="Times New Roman" w:eastAsia="DengXian" w:hAnsi="Times New Roman" w:cs="Times New Roman"/>
              </w:rPr>
            </w:pPr>
          </w:p>
        </w:tc>
        <w:tc>
          <w:tcPr>
            <w:tcW w:w="720" w:type="dxa"/>
            <w:tcBorders>
              <w:top w:val="single" w:sz="4" w:space="0" w:color="auto"/>
              <w:bottom w:val="single" w:sz="0" w:space="0" w:color="auto"/>
            </w:tcBorders>
            <w:vAlign w:val="center"/>
          </w:tcPr>
          <w:p w14:paraId="4F7F2D21" w14:textId="403A89DC" w:rsidR="005E58B4" w:rsidRPr="00A53D54" w:rsidRDefault="00BF1FC1"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720" w:type="dxa"/>
            <w:tcBorders>
              <w:top w:val="single" w:sz="4" w:space="0" w:color="auto"/>
              <w:bottom w:val="single" w:sz="0" w:space="0" w:color="auto"/>
            </w:tcBorders>
            <w:vAlign w:val="center"/>
          </w:tcPr>
          <w:p w14:paraId="5CF328B9" w14:textId="4E1AA26B" w:rsidR="005E58B4" w:rsidRPr="00A53D54" w:rsidRDefault="00BF1FC1"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720" w:type="dxa"/>
            <w:tcBorders>
              <w:top w:val="single" w:sz="4" w:space="0" w:color="auto"/>
              <w:bottom w:val="single" w:sz="0" w:space="0" w:color="auto"/>
            </w:tcBorders>
            <w:vAlign w:val="center"/>
          </w:tcPr>
          <w:p w14:paraId="776E23F6" w14:textId="7CE3F4F7" w:rsidR="005E58B4" w:rsidRPr="00A53D54" w:rsidRDefault="00BF1FC1"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5E58B4" w:rsidRPr="00A53D54" w14:paraId="140D0130" w14:textId="77777777" w:rsidTr="005E58B4">
        <w:trPr>
          <w:trHeight w:val="504"/>
        </w:trPr>
        <w:tc>
          <w:tcPr>
            <w:tcW w:w="990" w:type="dxa"/>
            <w:vAlign w:val="center"/>
          </w:tcPr>
          <w:p w14:paraId="18006D80" w14:textId="67341E87" w:rsidR="005E58B4" w:rsidRPr="00A53D54" w:rsidRDefault="005E58B4" w:rsidP="005E58B4">
            <w:pPr>
              <w:spacing w:after="0"/>
              <w:ind w:firstLine="0"/>
              <w:jc w:val="center"/>
              <w:rPr>
                <w:rFonts w:ascii="Times New Roman" w:hAnsi="Times New Roman" w:cs="Times New Roman"/>
              </w:rPr>
            </w:pPr>
            <w:ins w:id="515" w:author="Brian Stock" w:date="2020-09-01T17:07:00Z">
              <w:r>
                <w:rPr>
                  <w:rFonts w:ascii="Times New Roman" w:hAnsi="Times New Roman" w:cs="Times New Roman"/>
                </w:rPr>
                <w:t>Base</w:t>
              </w:r>
            </w:ins>
            <w:del w:id="516" w:author="Brian Stock" w:date="2020-09-01T17:07:00Z">
              <w:r w:rsidRPr="00A53D54" w:rsidDel="001B451A">
                <w:rPr>
                  <w:rFonts w:ascii="Times New Roman" w:hAnsi="Times New Roman" w:cs="Times New Roman"/>
                </w:rPr>
                <w:delText>NAA-1</w:delText>
              </w:r>
            </w:del>
          </w:p>
        </w:tc>
        <w:tc>
          <w:tcPr>
            <w:tcW w:w="1683" w:type="dxa"/>
            <w:vAlign w:val="center"/>
          </w:tcPr>
          <w:p w14:paraId="7519BCE4" w14:textId="5A71AAE4" w:rsidR="005E58B4" w:rsidRPr="00A53D54" w:rsidRDefault="005E58B4" w:rsidP="005E58B4">
            <w:pPr>
              <w:spacing w:after="0"/>
              <w:ind w:firstLine="0"/>
              <w:jc w:val="center"/>
              <w:rPr>
                <w:ins w:id="517" w:author="Brian Stock" w:date="2020-09-01T17:46:00Z"/>
                <w:rFonts w:ascii="Times New Roman" w:hAnsi="Times New Roman" w:cs="Times New Roman"/>
              </w:rPr>
            </w:pPr>
            <w:r>
              <w:rPr>
                <w:rFonts w:ascii="Times New Roman" w:hAnsi="Times New Roman" w:cs="Times New Roman"/>
              </w:rPr>
              <w:t>Age-1</w:t>
            </w:r>
          </w:p>
        </w:tc>
        <w:tc>
          <w:tcPr>
            <w:tcW w:w="1310" w:type="dxa"/>
            <w:vAlign w:val="center"/>
          </w:tcPr>
          <w:p w14:paraId="2C660924" w14:textId="43BAFC15" w:rsidR="005E58B4" w:rsidRPr="00A53D54" w:rsidRDefault="005E58B4" w:rsidP="005E58B4">
            <w:pPr>
              <w:spacing w:after="0"/>
              <w:ind w:firstLine="0"/>
              <w:jc w:val="center"/>
              <w:rPr>
                <w:ins w:id="518" w:author="Brian Stock" w:date="2020-09-01T17:46:00Z"/>
                <w:rFonts w:ascii="Times New Roman" w:hAnsi="Times New Roman" w:cs="Times New Roman"/>
              </w:rPr>
            </w:pPr>
            <w:r>
              <w:rPr>
                <w:rFonts w:ascii="Times New Roman" w:hAnsi="Times New Roman" w:cs="Times New Roman"/>
              </w:rPr>
              <w:t>Indep.</w:t>
            </w:r>
          </w:p>
        </w:tc>
        <w:tc>
          <w:tcPr>
            <w:tcW w:w="939" w:type="dxa"/>
            <w:vAlign w:val="center"/>
          </w:tcPr>
          <w:p w14:paraId="13D54AD6" w14:textId="3E3FB095"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1.18 (0.13)</w:t>
            </w:r>
          </w:p>
        </w:tc>
        <w:tc>
          <w:tcPr>
            <w:tcW w:w="939" w:type="dxa"/>
            <w:vAlign w:val="center"/>
          </w:tcPr>
          <w:p w14:paraId="78A4BE4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39" w:type="dxa"/>
            <w:vAlign w:val="center"/>
          </w:tcPr>
          <w:p w14:paraId="6325392E"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40" w:type="dxa"/>
            <w:vAlign w:val="center"/>
          </w:tcPr>
          <w:p w14:paraId="260F9652"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2ED7A232"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3F067DE3" w14:textId="44C403E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-934.024</w:t>
            </w:r>
          </w:p>
        </w:tc>
        <w:tc>
          <w:tcPr>
            <w:tcW w:w="990" w:type="dxa"/>
            <w:vAlign w:val="center"/>
          </w:tcPr>
          <w:p w14:paraId="77184CD8"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-1712.0</w:t>
            </w:r>
          </w:p>
        </w:tc>
        <w:tc>
          <w:tcPr>
            <w:tcW w:w="810" w:type="dxa"/>
            <w:vAlign w:val="center"/>
          </w:tcPr>
          <w:p w14:paraId="7A49036F"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221.6</w:t>
            </w:r>
          </w:p>
        </w:tc>
        <w:tc>
          <w:tcPr>
            <w:tcW w:w="270" w:type="dxa"/>
          </w:tcPr>
          <w:p w14:paraId="66EC1638"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5E15BB06" w14:textId="21F59F46"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5.8</w:t>
            </w:r>
            <w:r>
              <w:rPr>
                <w:rFonts w:ascii="Times New Roman" w:hAnsi="Times New Roman" w:cs="Times New Roman"/>
              </w:rPr>
              <w:t>6</w:t>
            </w:r>
          </w:p>
        </w:tc>
        <w:tc>
          <w:tcPr>
            <w:tcW w:w="720" w:type="dxa"/>
            <w:vAlign w:val="center"/>
          </w:tcPr>
          <w:p w14:paraId="02B4BF35" w14:textId="01DF1CE4"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w:t>
            </w:r>
            <w:r>
              <w:rPr>
                <w:rFonts w:ascii="Times New Roman" w:hAnsi="Times New Roman" w:cs="Times New Roman"/>
              </w:rPr>
              <w:t>9</w:t>
            </w:r>
          </w:p>
        </w:tc>
        <w:tc>
          <w:tcPr>
            <w:tcW w:w="720" w:type="dxa"/>
            <w:vAlign w:val="center"/>
          </w:tcPr>
          <w:p w14:paraId="6B18088D" w14:textId="29734E8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w:t>
            </w:r>
            <w:r>
              <w:rPr>
                <w:rFonts w:ascii="Times New Roman" w:hAnsi="Times New Roman" w:cs="Times New Roman"/>
              </w:rPr>
              <w:t>2</w:t>
            </w:r>
          </w:p>
        </w:tc>
      </w:tr>
      <w:tr w:rsidR="005E58B4" w:rsidRPr="00A53D54" w14:paraId="16E652DF" w14:textId="77777777" w:rsidTr="005E58B4">
        <w:trPr>
          <w:trHeight w:val="504"/>
        </w:trPr>
        <w:tc>
          <w:tcPr>
            <w:tcW w:w="990" w:type="dxa"/>
            <w:vAlign w:val="center"/>
          </w:tcPr>
          <w:p w14:paraId="2F46001C" w14:textId="7765958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del w:id="519" w:author="Brian Stock" w:date="2020-09-01T17:07:00Z">
              <w:r w:rsidRPr="00A53D54" w:rsidDel="001B451A">
                <w:rPr>
                  <w:rFonts w:ascii="Times New Roman" w:hAnsi="Times New Roman" w:cs="Times New Roman"/>
                </w:rPr>
                <w:delText>2</w:delText>
              </w:r>
            </w:del>
            <w:ins w:id="520" w:author="Brian Stock" w:date="2020-09-01T17:07:00Z">
              <w:r>
                <w:rPr>
                  <w:rFonts w:ascii="Times New Roman" w:hAnsi="Times New Roman" w:cs="Times New Roman"/>
                </w:rPr>
                <w:t>1</w:t>
              </w:r>
            </w:ins>
          </w:p>
        </w:tc>
        <w:tc>
          <w:tcPr>
            <w:tcW w:w="1683" w:type="dxa"/>
            <w:vAlign w:val="center"/>
          </w:tcPr>
          <w:p w14:paraId="2C5A7048" w14:textId="7C162554" w:rsidR="005E58B4" w:rsidRPr="00A53D54" w:rsidRDefault="005E58B4" w:rsidP="005E58B4">
            <w:pPr>
              <w:spacing w:after="0"/>
              <w:ind w:firstLine="0"/>
              <w:jc w:val="center"/>
              <w:rPr>
                <w:ins w:id="521" w:author="Brian Stock" w:date="2020-09-01T17:46:00Z"/>
                <w:rFonts w:ascii="Times New Roman" w:hAnsi="Times New Roman" w:cs="Times New Roman"/>
              </w:rPr>
            </w:pPr>
            <w:r>
              <w:rPr>
                <w:rFonts w:ascii="Times New Roman" w:hAnsi="Times New Roman" w:cs="Times New Roman"/>
              </w:rPr>
              <w:t>Age-1</w:t>
            </w:r>
          </w:p>
        </w:tc>
        <w:tc>
          <w:tcPr>
            <w:tcW w:w="1310" w:type="dxa"/>
            <w:vAlign w:val="center"/>
          </w:tcPr>
          <w:p w14:paraId="09B32EFE" w14:textId="2BEA1371" w:rsidR="005E58B4" w:rsidRPr="00A53D54" w:rsidRDefault="005E58B4" w:rsidP="005E58B4">
            <w:pPr>
              <w:spacing w:after="0"/>
              <w:ind w:firstLine="0"/>
              <w:jc w:val="center"/>
              <w:rPr>
                <w:ins w:id="522" w:author="Brian Stock" w:date="2020-09-01T17:46:00Z"/>
                <w:rFonts w:ascii="Times New Roman" w:hAnsi="Times New Roman" w:cs="Times New Roman"/>
              </w:rPr>
            </w:pPr>
            <w:r>
              <w:rPr>
                <w:rFonts w:ascii="Times New Roman" w:hAnsi="Times New Roman" w:cs="Times New Roman"/>
              </w:rPr>
              <w:t>AR(1) year</w:t>
            </w:r>
          </w:p>
        </w:tc>
        <w:tc>
          <w:tcPr>
            <w:tcW w:w="939" w:type="dxa"/>
            <w:vAlign w:val="center"/>
          </w:tcPr>
          <w:p w14:paraId="7E8A64C7" w14:textId="617968B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0.66 (0.08)</w:t>
            </w:r>
          </w:p>
        </w:tc>
        <w:tc>
          <w:tcPr>
            <w:tcW w:w="939" w:type="dxa"/>
            <w:vAlign w:val="center"/>
          </w:tcPr>
          <w:p w14:paraId="1E4918DC"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39" w:type="dxa"/>
            <w:vAlign w:val="center"/>
          </w:tcPr>
          <w:p w14:paraId="754B7F6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0.92 (0.05)</w:t>
            </w:r>
          </w:p>
        </w:tc>
        <w:tc>
          <w:tcPr>
            <w:tcW w:w="940" w:type="dxa"/>
            <w:vAlign w:val="center"/>
          </w:tcPr>
          <w:p w14:paraId="6C64215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4B866346"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58609911" w14:textId="21761EC0"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-957.164</w:t>
            </w:r>
          </w:p>
        </w:tc>
        <w:tc>
          <w:tcPr>
            <w:tcW w:w="990" w:type="dxa"/>
            <w:vAlign w:val="center"/>
          </w:tcPr>
          <w:p w14:paraId="0CDD0881"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-1756.3</w:t>
            </w:r>
          </w:p>
        </w:tc>
        <w:tc>
          <w:tcPr>
            <w:tcW w:w="810" w:type="dxa"/>
            <w:vAlign w:val="center"/>
          </w:tcPr>
          <w:p w14:paraId="169C02D9"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177.3</w:t>
            </w:r>
          </w:p>
        </w:tc>
        <w:tc>
          <w:tcPr>
            <w:tcW w:w="270" w:type="dxa"/>
          </w:tcPr>
          <w:p w14:paraId="243AC7F5"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7A260B55" w14:textId="0A1D61BA"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4.5</w:t>
            </w:r>
            <w:r>
              <w:rPr>
                <w:rFonts w:ascii="Times New Roman" w:hAnsi="Times New Roman" w:cs="Times New Roman"/>
              </w:rPr>
              <w:t>6</w:t>
            </w:r>
          </w:p>
        </w:tc>
        <w:tc>
          <w:tcPr>
            <w:tcW w:w="720" w:type="dxa"/>
            <w:vAlign w:val="center"/>
          </w:tcPr>
          <w:p w14:paraId="208DA72E" w14:textId="671E1A20"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0.90</w:t>
            </w:r>
          </w:p>
        </w:tc>
        <w:tc>
          <w:tcPr>
            <w:tcW w:w="720" w:type="dxa"/>
            <w:vAlign w:val="center"/>
          </w:tcPr>
          <w:p w14:paraId="75534761" w14:textId="42C6B23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-0.3</w:t>
            </w:r>
            <w:r>
              <w:rPr>
                <w:rFonts w:ascii="Times New Roman" w:hAnsi="Times New Roman" w:cs="Times New Roman"/>
              </w:rPr>
              <w:t>8</w:t>
            </w:r>
          </w:p>
        </w:tc>
      </w:tr>
      <w:tr w:rsidR="005E58B4" w:rsidRPr="00A53D54" w14:paraId="67833C2E" w14:textId="77777777" w:rsidTr="005E58B4">
        <w:trPr>
          <w:trHeight w:val="504"/>
        </w:trPr>
        <w:tc>
          <w:tcPr>
            <w:tcW w:w="990" w:type="dxa"/>
            <w:vAlign w:val="center"/>
          </w:tcPr>
          <w:p w14:paraId="4469DBD9" w14:textId="4DF8B01D"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ins w:id="523" w:author="Brian Stock" w:date="2020-09-01T17:07:00Z">
              <w:r>
                <w:rPr>
                  <w:rFonts w:ascii="Times New Roman" w:hAnsi="Times New Roman" w:cs="Times New Roman"/>
                </w:rPr>
                <w:t>2</w:t>
              </w:r>
            </w:ins>
            <w:del w:id="524" w:author="Brian Stock" w:date="2020-09-01T17:07:00Z">
              <w:r w:rsidRPr="00A53D54" w:rsidDel="001B451A">
                <w:rPr>
                  <w:rFonts w:ascii="Times New Roman" w:hAnsi="Times New Roman" w:cs="Times New Roman"/>
                </w:rPr>
                <w:delText>3</w:delText>
              </w:r>
            </w:del>
          </w:p>
        </w:tc>
        <w:tc>
          <w:tcPr>
            <w:tcW w:w="1683" w:type="dxa"/>
            <w:vAlign w:val="center"/>
          </w:tcPr>
          <w:p w14:paraId="1A294C48" w14:textId="58892F1C" w:rsidR="005E58B4" w:rsidRPr="00A53D54" w:rsidRDefault="005E58B4" w:rsidP="005E58B4">
            <w:pPr>
              <w:spacing w:after="0"/>
              <w:ind w:firstLine="0"/>
              <w:jc w:val="center"/>
              <w:rPr>
                <w:ins w:id="525" w:author="Brian Stock" w:date="2020-09-01T17:46:00Z"/>
                <w:rFonts w:ascii="Times New Roman" w:hAnsi="Times New Roman" w:cs="Times New Roman"/>
              </w:rPr>
            </w:pPr>
            <w:r>
              <w:rPr>
                <w:rFonts w:ascii="Times New Roman" w:hAnsi="Times New Roman" w:cs="Times New Roman"/>
              </w:rPr>
              <w:t>All ages</w:t>
            </w:r>
          </w:p>
        </w:tc>
        <w:tc>
          <w:tcPr>
            <w:tcW w:w="1310" w:type="dxa"/>
            <w:vAlign w:val="center"/>
          </w:tcPr>
          <w:p w14:paraId="3E17AD96" w14:textId="21E13890" w:rsidR="005E58B4" w:rsidRPr="00A53D54" w:rsidRDefault="005E58B4" w:rsidP="005E58B4">
            <w:pPr>
              <w:spacing w:after="0"/>
              <w:ind w:firstLine="0"/>
              <w:jc w:val="center"/>
              <w:rPr>
                <w:ins w:id="526" w:author="Brian Stock" w:date="2020-09-01T17:46:00Z"/>
                <w:rFonts w:ascii="Times New Roman" w:hAnsi="Times New Roman" w:cs="Times New Roman"/>
              </w:rPr>
            </w:pPr>
            <w:r>
              <w:rPr>
                <w:rFonts w:ascii="Times New Roman" w:hAnsi="Times New Roman" w:cs="Times New Roman"/>
              </w:rPr>
              <w:t>Indep.</w:t>
            </w:r>
          </w:p>
        </w:tc>
        <w:tc>
          <w:tcPr>
            <w:tcW w:w="939" w:type="dxa"/>
            <w:vAlign w:val="center"/>
          </w:tcPr>
          <w:p w14:paraId="069256A3" w14:textId="3A1E7913"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1.01 (0.12)</w:t>
            </w:r>
          </w:p>
        </w:tc>
        <w:tc>
          <w:tcPr>
            <w:tcW w:w="939" w:type="dxa"/>
            <w:vAlign w:val="center"/>
          </w:tcPr>
          <w:p w14:paraId="37126955"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0.58 (0.05)</w:t>
            </w:r>
          </w:p>
        </w:tc>
        <w:tc>
          <w:tcPr>
            <w:tcW w:w="939" w:type="dxa"/>
            <w:vAlign w:val="center"/>
          </w:tcPr>
          <w:p w14:paraId="585FAB9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40" w:type="dxa"/>
            <w:vAlign w:val="center"/>
          </w:tcPr>
          <w:p w14:paraId="69474F52"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47C37982"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6FBAD9D9" w14:textId="7D9B3EC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-1027.684</w:t>
            </w:r>
          </w:p>
        </w:tc>
        <w:tc>
          <w:tcPr>
            <w:tcW w:w="990" w:type="dxa"/>
            <w:vAlign w:val="center"/>
          </w:tcPr>
          <w:p w14:paraId="6E444A99"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-1897.4</w:t>
            </w:r>
          </w:p>
        </w:tc>
        <w:tc>
          <w:tcPr>
            <w:tcW w:w="810" w:type="dxa"/>
            <w:vAlign w:val="center"/>
          </w:tcPr>
          <w:p w14:paraId="4CEEB7A8"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36.2</w:t>
            </w:r>
          </w:p>
        </w:tc>
        <w:tc>
          <w:tcPr>
            <w:tcW w:w="270" w:type="dxa"/>
          </w:tcPr>
          <w:p w14:paraId="22DA161B"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7D088D68" w14:textId="7E15BBFF"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0.97</w:t>
            </w:r>
          </w:p>
        </w:tc>
        <w:tc>
          <w:tcPr>
            <w:tcW w:w="720" w:type="dxa"/>
            <w:vAlign w:val="center"/>
          </w:tcPr>
          <w:p w14:paraId="4C25C5C4" w14:textId="4E78D689"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0.2</w:t>
            </w:r>
            <w:r>
              <w:rPr>
                <w:rFonts w:ascii="Times New Roman" w:hAnsi="Times New Roman" w:cs="Times New Roman"/>
              </w:rPr>
              <w:t>7</w:t>
            </w:r>
          </w:p>
        </w:tc>
        <w:tc>
          <w:tcPr>
            <w:tcW w:w="720" w:type="dxa"/>
            <w:vAlign w:val="center"/>
          </w:tcPr>
          <w:p w14:paraId="6020DB20" w14:textId="5EEBFEC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7</w:t>
            </w:r>
          </w:p>
        </w:tc>
      </w:tr>
      <w:tr w:rsidR="005E58B4" w:rsidRPr="00A53D54" w14:paraId="26D49222" w14:textId="77777777" w:rsidTr="005E58B4">
        <w:trPr>
          <w:trHeight w:val="504"/>
        </w:trPr>
        <w:tc>
          <w:tcPr>
            <w:tcW w:w="990" w:type="dxa"/>
            <w:vAlign w:val="center"/>
          </w:tcPr>
          <w:p w14:paraId="78D7B75C" w14:textId="5843BBA9"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ins w:id="527" w:author="Brian Stock" w:date="2020-09-01T17:07:00Z">
              <w:r>
                <w:rPr>
                  <w:rFonts w:ascii="Times New Roman" w:hAnsi="Times New Roman" w:cs="Times New Roman"/>
                </w:rPr>
                <w:t>3</w:t>
              </w:r>
            </w:ins>
            <w:del w:id="528" w:author="Brian Stock" w:date="2020-09-01T17:07:00Z">
              <w:r w:rsidRPr="00A53D54" w:rsidDel="001B451A">
                <w:rPr>
                  <w:rFonts w:ascii="Times New Roman" w:hAnsi="Times New Roman" w:cs="Times New Roman"/>
                </w:rPr>
                <w:delText>4</w:delText>
              </w:r>
            </w:del>
          </w:p>
        </w:tc>
        <w:tc>
          <w:tcPr>
            <w:tcW w:w="1683" w:type="dxa"/>
            <w:vAlign w:val="center"/>
          </w:tcPr>
          <w:p w14:paraId="2B0EEA2A" w14:textId="398329F2" w:rsidR="005E58B4" w:rsidRPr="00A53D54" w:rsidRDefault="005E58B4" w:rsidP="005E58B4">
            <w:pPr>
              <w:spacing w:after="0"/>
              <w:ind w:firstLine="0"/>
              <w:jc w:val="center"/>
              <w:rPr>
                <w:ins w:id="529" w:author="Brian Stock" w:date="2020-09-01T17:46:00Z"/>
                <w:rFonts w:ascii="Times New Roman" w:hAnsi="Times New Roman" w:cs="Times New Roman"/>
              </w:rPr>
            </w:pPr>
            <w:r>
              <w:rPr>
                <w:rFonts w:ascii="Times New Roman" w:hAnsi="Times New Roman" w:cs="Times New Roman"/>
              </w:rPr>
              <w:t>All ages</w:t>
            </w:r>
          </w:p>
        </w:tc>
        <w:tc>
          <w:tcPr>
            <w:tcW w:w="1310" w:type="dxa"/>
            <w:vAlign w:val="center"/>
          </w:tcPr>
          <w:p w14:paraId="0374CA87" w14:textId="77ED03CD" w:rsidR="005E58B4" w:rsidRPr="00A53D54" w:rsidRDefault="005E58B4" w:rsidP="005E58B4">
            <w:pPr>
              <w:spacing w:after="0"/>
              <w:ind w:firstLine="0"/>
              <w:jc w:val="center"/>
              <w:rPr>
                <w:ins w:id="530" w:author="Brian Stock" w:date="2020-09-01T17:46:00Z"/>
                <w:rFonts w:ascii="Times New Roman" w:hAnsi="Times New Roman" w:cs="Times New Roman"/>
              </w:rPr>
            </w:pPr>
            <w:r>
              <w:rPr>
                <w:rFonts w:ascii="Times New Roman" w:hAnsi="Times New Roman" w:cs="Times New Roman"/>
              </w:rPr>
              <w:t>AR(1) age</w:t>
            </w:r>
          </w:p>
        </w:tc>
        <w:tc>
          <w:tcPr>
            <w:tcW w:w="939" w:type="dxa"/>
            <w:vAlign w:val="center"/>
          </w:tcPr>
          <w:p w14:paraId="4FB2340C" w14:textId="2D6B2B9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0.86 (0.12)</w:t>
            </w:r>
          </w:p>
        </w:tc>
        <w:tc>
          <w:tcPr>
            <w:tcW w:w="939" w:type="dxa"/>
            <w:vAlign w:val="center"/>
          </w:tcPr>
          <w:p w14:paraId="02837ED0"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0.53 (0.05)</w:t>
            </w:r>
          </w:p>
        </w:tc>
        <w:tc>
          <w:tcPr>
            <w:tcW w:w="939" w:type="dxa"/>
            <w:vAlign w:val="center"/>
          </w:tcPr>
          <w:p w14:paraId="09A4ABDC"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40" w:type="dxa"/>
            <w:vAlign w:val="center"/>
          </w:tcPr>
          <w:p w14:paraId="0D61D68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0.46 (0.10)</w:t>
            </w:r>
          </w:p>
        </w:tc>
        <w:tc>
          <w:tcPr>
            <w:tcW w:w="270" w:type="dxa"/>
          </w:tcPr>
          <w:p w14:paraId="3388B0D9"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7D703EC4" w14:textId="311952C2"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-1036.859</w:t>
            </w:r>
          </w:p>
        </w:tc>
        <w:tc>
          <w:tcPr>
            <w:tcW w:w="990" w:type="dxa"/>
            <w:vAlign w:val="center"/>
          </w:tcPr>
          <w:p w14:paraId="5624E392"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-1913.7</w:t>
            </w:r>
          </w:p>
        </w:tc>
        <w:tc>
          <w:tcPr>
            <w:tcW w:w="810" w:type="dxa"/>
            <w:vAlign w:val="center"/>
          </w:tcPr>
          <w:p w14:paraId="603B2BB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19.9</w:t>
            </w:r>
          </w:p>
        </w:tc>
        <w:tc>
          <w:tcPr>
            <w:tcW w:w="270" w:type="dxa"/>
          </w:tcPr>
          <w:p w14:paraId="39B50084"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5909A103" w14:textId="238ED603"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0.55</w:t>
            </w:r>
          </w:p>
        </w:tc>
        <w:tc>
          <w:tcPr>
            <w:tcW w:w="720" w:type="dxa"/>
            <w:vAlign w:val="center"/>
          </w:tcPr>
          <w:p w14:paraId="6172E87F" w14:textId="7573FD15"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0.12</w:t>
            </w:r>
          </w:p>
        </w:tc>
        <w:tc>
          <w:tcPr>
            <w:tcW w:w="720" w:type="dxa"/>
            <w:vAlign w:val="center"/>
          </w:tcPr>
          <w:p w14:paraId="104E4C5F" w14:textId="012732F5"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6</w:t>
            </w:r>
          </w:p>
        </w:tc>
      </w:tr>
      <w:tr w:rsidR="005E58B4" w:rsidRPr="00A53D54" w14:paraId="02B6510E" w14:textId="77777777" w:rsidTr="005E58B4">
        <w:trPr>
          <w:trHeight w:val="504"/>
        </w:trPr>
        <w:tc>
          <w:tcPr>
            <w:tcW w:w="990" w:type="dxa"/>
            <w:vAlign w:val="center"/>
          </w:tcPr>
          <w:p w14:paraId="1B04364E" w14:textId="5AB7B5F9"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ins w:id="531" w:author="Brian Stock" w:date="2020-09-01T17:07:00Z">
              <w:r>
                <w:rPr>
                  <w:rFonts w:ascii="Times New Roman" w:hAnsi="Times New Roman" w:cs="Times New Roman"/>
                </w:rPr>
                <w:t>4</w:t>
              </w:r>
            </w:ins>
            <w:del w:id="532" w:author="Brian Stock" w:date="2020-09-01T17:07:00Z">
              <w:r w:rsidRPr="00A53D54" w:rsidDel="001B451A">
                <w:rPr>
                  <w:rFonts w:ascii="Times New Roman" w:hAnsi="Times New Roman" w:cs="Times New Roman"/>
                </w:rPr>
                <w:delText>5</w:delText>
              </w:r>
            </w:del>
          </w:p>
        </w:tc>
        <w:tc>
          <w:tcPr>
            <w:tcW w:w="1683" w:type="dxa"/>
            <w:vAlign w:val="center"/>
          </w:tcPr>
          <w:p w14:paraId="2B5A710A" w14:textId="54CCFDE1" w:rsidR="005E58B4" w:rsidRPr="00A53D54" w:rsidRDefault="005E58B4" w:rsidP="005E58B4">
            <w:pPr>
              <w:spacing w:after="0"/>
              <w:ind w:firstLine="0"/>
              <w:jc w:val="center"/>
              <w:rPr>
                <w:ins w:id="533" w:author="Brian Stock" w:date="2020-09-01T17:46:00Z"/>
                <w:rFonts w:ascii="Times New Roman" w:hAnsi="Times New Roman" w:cs="Times New Roman"/>
              </w:rPr>
            </w:pPr>
            <w:r>
              <w:rPr>
                <w:rFonts w:ascii="Times New Roman" w:hAnsi="Times New Roman" w:cs="Times New Roman"/>
              </w:rPr>
              <w:t>All ages</w:t>
            </w:r>
          </w:p>
        </w:tc>
        <w:tc>
          <w:tcPr>
            <w:tcW w:w="1310" w:type="dxa"/>
            <w:vAlign w:val="center"/>
          </w:tcPr>
          <w:p w14:paraId="01E3519A" w14:textId="57347435" w:rsidR="005E58B4" w:rsidRPr="00A53D54" w:rsidRDefault="005E58B4" w:rsidP="005E58B4">
            <w:pPr>
              <w:spacing w:after="0"/>
              <w:ind w:firstLine="0"/>
              <w:jc w:val="center"/>
              <w:rPr>
                <w:ins w:id="534" w:author="Brian Stock" w:date="2020-09-01T17:46:00Z"/>
                <w:rFonts w:ascii="Times New Roman" w:hAnsi="Times New Roman" w:cs="Times New Roman"/>
              </w:rPr>
            </w:pPr>
            <w:r>
              <w:rPr>
                <w:rFonts w:ascii="Times New Roman" w:hAnsi="Times New Roman" w:cs="Times New Roman"/>
              </w:rPr>
              <w:t>AR(1) year</w:t>
            </w:r>
          </w:p>
        </w:tc>
        <w:tc>
          <w:tcPr>
            <w:tcW w:w="939" w:type="dxa"/>
            <w:vAlign w:val="center"/>
          </w:tcPr>
          <w:p w14:paraId="73612A8D" w14:textId="328A622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0.76 (0.11)</w:t>
            </w:r>
          </w:p>
        </w:tc>
        <w:tc>
          <w:tcPr>
            <w:tcW w:w="939" w:type="dxa"/>
            <w:vAlign w:val="center"/>
          </w:tcPr>
          <w:p w14:paraId="71AA502A"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0.48 (0.05)</w:t>
            </w:r>
          </w:p>
        </w:tc>
        <w:tc>
          <w:tcPr>
            <w:tcW w:w="939" w:type="dxa"/>
            <w:vAlign w:val="center"/>
          </w:tcPr>
          <w:p w14:paraId="2DD25FA8"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0.60 (0.09)</w:t>
            </w:r>
          </w:p>
        </w:tc>
        <w:tc>
          <w:tcPr>
            <w:tcW w:w="940" w:type="dxa"/>
            <w:vAlign w:val="center"/>
          </w:tcPr>
          <w:p w14:paraId="7AAC885E"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64204D74"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47F88445" w14:textId="1DF53C8A"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-1044.252</w:t>
            </w:r>
          </w:p>
        </w:tc>
        <w:tc>
          <w:tcPr>
            <w:tcW w:w="990" w:type="dxa"/>
            <w:vAlign w:val="center"/>
          </w:tcPr>
          <w:p w14:paraId="23F72A4D"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-1928.5</w:t>
            </w:r>
          </w:p>
        </w:tc>
        <w:tc>
          <w:tcPr>
            <w:tcW w:w="810" w:type="dxa"/>
            <w:vAlign w:val="center"/>
          </w:tcPr>
          <w:p w14:paraId="5C1EA0A4"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5.1</w:t>
            </w:r>
          </w:p>
        </w:tc>
        <w:tc>
          <w:tcPr>
            <w:tcW w:w="270" w:type="dxa"/>
          </w:tcPr>
          <w:p w14:paraId="3B6258F1"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1E059729" w14:textId="6FE1901B"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0.7</w:t>
            </w:r>
            <w:r>
              <w:rPr>
                <w:rFonts w:ascii="Times New Roman" w:hAnsi="Times New Roman" w:cs="Times New Roman"/>
              </w:rPr>
              <w:t>3</w:t>
            </w:r>
          </w:p>
        </w:tc>
        <w:tc>
          <w:tcPr>
            <w:tcW w:w="720" w:type="dxa"/>
            <w:vAlign w:val="center"/>
          </w:tcPr>
          <w:p w14:paraId="5784C2BB" w14:textId="21118300"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0.14</w:t>
            </w:r>
          </w:p>
        </w:tc>
        <w:tc>
          <w:tcPr>
            <w:tcW w:w="720" w:type="dxa"/>
            <w:vAlign w:val="center"/>
          </w:tcPr>
          <w:p w14:paraId="1B2F5AAD" w14:textId="106CA85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8</w:t>
            </w:r>
          </w:p>
        </w:tc>
      </w:tr>
      <w:tr w:rsidR="005E58B4" w:rsidRPr="00A53D54" w14:paraId="6D4A9CF0" w14:textId="77777777" w:rsidTr="005E58B4">
        <w:trPr>
          <w:trHeight w:val="504"/>
        </w:trPr>
        <w:tc>
          <w:tcPr>
            <w:tcW w:w="990" w:type="dxa"/>
            <w:tcBorders>
              <w:bottom w:val="single" w:sz="4" w:space="0" w:color="auto"/>
            </w:tcBorders>
            <w:vAlign w:val="center"/>
          </w:tcPr>
          <w:p w14:paraId="2F2B2B9F" w14:textId="125AFC6F" w:rsidR="005E58B4" w:rsidRPr="00A53D54" w:rsidRDefault="005E58B4" w:rsidP="005E58B4">
            <w:pPr>
              <w:spacing w:after="0"/>
              <w:ind w:firstLine="0"/>
              <w:jc w:val="center"/>
              <w:rPr>
                <w:rFonts w:ascii="Times New Roman" w:hAnsi="Times New Roman" w:cs="Times New Roman"/>
              </w:rPr>
            </w:pPr>
            <w:bookmarkStart w:id="535" w:name="_Hlk47096343"/>
            <w:r w:rsidRPr="00A53D54">
              <w:rPr>
                <w:rFonts w:ascii="Times New Roman" w:hAnsi="Times New Roman" w:cs="Times New Roman"/>
              </w:rPr>
              <w:t>NAA-</w:t>
            </w:r>
            <w:ins w:id="536" w:author="Brian Stock" w:date="2020-09-01T17:07:00Z">
              <w:r>
                <w:rPr>
                  <w:rFonts w:ascii="Times New Roman" w:hAnsi="Times New Roman" w:cs="Times New Roman"/>
                </w:rPr>
                <w:t>5</w:t>
              </w:r>
            </w:ins>
            <w:del w:id="537" w:author="Brian Stock" w:date="2020-09-01T17:07:00Z">
              <w:r w:rsidRPr="00A53D54" w:rsidDel="001B451A">
                <w:rPr>
                  <w:rFonts w:ascii="Times New Roman" w:hAnsi="Times New Roman" w:cs="Times New Roman"/>
                </w:rPr>
                <w:delText>6</w:delText>
              </w:r>
            </w:del>
          </w:p>
        </w:tc>
        <w:tc>
          <w:tcPr>
            <w:tcW w:w="1683" w:type="dxa"/>
            <w:tcBorders>
              <w:bottom w:val="single" w:sz="4" w:space="0" w:color="auto"/>
            </w:tcBorders>
            <w:vAlign w:val="center"/>
          </w:tcPr>
          <w:p w14:paraId="2AAB334B" w14:textId="4792E65F" w:rsidR="005E58B4" w:rsidRPr="00A53D54" w:rsidRDefault="005E58B4" w:rsidP="005E58B4">
            <w:pPr>
              <w:spacing w:after="0"/>
              <w:ind w:firstLine="0"/>
              <w:jc w:val="center"/>
              <w:rPr>
                <w:ins w:id="538" w:author="Brian Stock" w:date="2020-09-01T17:46:00Z"/>
                <w:rFonts w:ascii="Times New Roman" w:hAnsi="Times New Roman" w:cs="Times New Roman"/>
              </w:rPr>
            </w:pPr>
            <w:r>
              <w:rPr>
                <w:rFonts w:ascii="Times New Roman" w:hAnsi="Times New Roman" w:cs="Times New Roman"/>
              </w:rPr>
              <w:t>All ages</w:t>
            </w:r>
          </w:p>
        </w:tc>
        <w:tc>
          <w:tcPr>
            <w:tcW w:w="1310" w:type="dxa"/>
            <w:tcBorders>
              <w:bottom w:val="single" w:sz="4" w:space="0" w:color="auto"/>
            </w:tcBorders>
            <w:vAlign w:val="center"/>
          </w:tcPr>
          <w:p w14:paraId="027555DB" w14:textId="699C9F41" w:rsidR="005E58B4" w:rsidRPr="00A53D54" w:rsidRDefault="005E58B4" w:rsidP="005E58B4">
            <w:pPr>
              <w:spacing w:after="0"/>
              <w:ind w:firstLine="0"/>
              <w:jc w:val="center"/>
              <w:rPr>
                <w:ins w:id="539" w:author="Brian Stock" w:date="2020-09-01T17:46:00Z"/>
                <w:rFonts w:ascii="Times New Roman" w:hAnsi="Times New Roman" w:cs="Times New Roman"/>
              </w:rPr>
            </w:pPr>
            <w:r>
              <w:rPr>
                <w:rFonts w:ascii="Times New Roman" w:hAnsi="Times New Roman" w:cs="Times New Roman"/>
              </w:rPr>
              <w:t>2D AR(1)</w:t>
            </w:r>
          </w:p>
        </w:tc>
        <w:tc>
          <w:tcPr>
            <w:tcW w:w="939" w:type="dxa"/>
            <w:tcBorders>
              <w:bottom w:val="single" w:sz="4" w:space="0" w:color="auto"/>
            </w:tcBorders>
            <w:vAlign w:val="center"/>
          </w:tcPr>
          <w:p w14:paraId="4A026EE7" w14:textId="08BE2A9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0.72 (0.10)</w:t>
            </w:r>
          </w:p>
        </w:tc>
        <w:tc>
          <w:tcPr>
            <w:tcW w:w="939" w:type="dxa"/>
            <w:tcBorders>
              <w:bottom w:val="single" w:sz="4" w:space="0" w:color="auto"/>
            </w:tcBorders>
            <w:vAlign w:val="center"/>
          </w:tcPr>
          <w:p w14:paraId="5A6572C7"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0.47 (0.05)</w:t>
            </w:r>
          </w:p>
        </w:tc>
        <w:tc>
          <w:tcPr>
            <w:tcW w:w="939" w:type="dxa"/>
            <w:tcBorders>
              <w:bottom w:val="single" w:sz="4" w:space="0" w:color="auto"/>
            </w:tcBorders>
            <w:vAlign w:val="center"/>
          </w:tcPr>
          <w:p w14:paraId="00F1147D"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0.52 (0.10)</w:t>
            </w:r>
          </w:p>
        </w:tc>
        <w:tc>
          <w:tcPr>
            <w:tcW w:w="940" w:type="dxa"/>
            <w:tcBorders>
              <w:bottom w:val="single" w:sz="4" w:space="0" w:color="auto"/>
            </w:tcBorders>
            <w:vAlign w:val="center"/>
          </w:tcPr>
          <w:p w14:paraId="3BABAADF"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0.34 (0.12)</w:t>
            </w:r>
          </w:p>
        </w:tc>
        <w:tc>
          <w:tcPr>
            <w:tcW w:w="270" w:type="dxa"/>
            <w:tcBorders>
              <w:bottom w:val="single" w:sz="4" w:space="0" w:color="auto"/>
            </w:tcBorders>
          </w:tcPr>
          <w:p w14:paraId="5B0E53E4" w14:textId="77777777" w:rsidR="005E58B4" w:rsidRPr="00A53D54" w:rsidRDefault="005E58B4" w:rsidP="005E58B4">
            <w:pPr>
              <w:spacing w:after="0"/>
              <w:ind w:firstLine="0"/>
              <w:jc w:val="center"/>
              <w:rPr>
                <w:rFonts w:ascii="Times New Roman" w:hAnsi="Times New Roman" w:cs="Times New Roman"/>
              </w:rPr>
            </w:pPr>
          </w:p>
        </w:tc>
        <w:tc>
          <w:tcPr>
            <w:tcW w:w="1260" w:type="dxa"/>
            <w:tcBorders>
              <w:bottom w:val="single" w:sz="4" w:space="0" w:color="auto"/>
            </w:tcBorders>
            <w:vAlign w:val="center"/>
          </w:tcPr>
          <w:p w14:paraId="43C6EDFA" w14:textId="4648346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-1047.803</w:t>
            </w:r>
          </w:p>
        </w:tc>
        <w:tc>
          <w:tcPr>
            <w:tcW w:w="990" w:type="dxa"/>
            <w:tcBorders>
              <w:bottom w:val="single" w:sz="4" w:space="0" w:color="auto"/>
            </w:tcBorders>
            <w:vAlign w:val="center"/>
          </w:tcPr>
          <w:p w14:paraId="41A46145"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-1933.6</w:t>
            </w:r>
          </w:p>
        </w:tc>
        <w:tc>
          <w:tcPr>
            <w:tcW w:w="810" w:type="dxa"/>
            <w:tcBorders>
              <w:bottom w:val="single" w:sz="4" w:space="0" w:color="auto"/>
            </w:tcBorders>
            <w:vAlign w:val="center"/>
          </w:tcPr>
          <w:p w14:paraId="5A34588D"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w:t>
            </w:r>
          </w:p>
        </w:tc>
        <w:tc>
          <w:tcPr>
            <w:tcW w:w="270" w:type="dxa"/>
            <w:tcBorders>
              <w:bottom w:val="single" w:sz="4" w:space="0" w:color="auto"/>
            </w:tcBorders>
          </w:tcPr>
          <w:p w14:paraId="1FF8CC75" w14:textId="77777777" w:rsidR="005E58B4" w:rsidRPr="00A53D54" w:rsidRDefault="005E58B4" w:rsidP="005E58B4">
            <w:pPr>
              <w:spacing w:after="0"/>
              <w:ind w:firstLine="0"/>
              <w:jc w:val="center"/>
              <w:rPr>
                <w:rFonts w:ascii="Times New Roman" w:hAnsi="Times New Roman" w:cs="Times New Roman"/>
              </w:rPr>
            </w:pPr>
          </w:p>
        </w:tc>
        <w:tc>
          <w:tcPr>
            <w:tcW w:w="720" w:type="dxa"/>
            <w:tcBorders>
              <w:bottom w:val="single" w:sz="4" w:space="0" w:color="auto"/>
            </w:tcBorders>
            <w:vAlign w:val="center"/>
          </w:tcPr>
          <w:p w14:paraId="2535F3D0" w14:textId="46FAD63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0.56</w:t>
            </w:r>
          </w:p>
        </w:tc>
        <w:tc>
          <w:tcPr>
            <w:tcW w:w="720" w:type="dxa"/>
            <w:tcBorders>
              <w:bottom w:val="single" w:sz="4" w:space="0" w:color="auto"/>
            </w:tcBorders>
            <w:vAlign w:val="center"/>
          </w:tcPr>
          <w:p w14:paraId="21D73D31" w14:textId="6412A09F"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0.09</w:t>
            </w:r>
          </w:p>
        </w:tc>
        <w:tc>
          <w:tcPr>
            <w:tcW w:w="720" w:type="dxa"/>
            <w:tcBorders>
              <w:bottom w:val="single" w:sz="4" w:space="0" w:color="auto"/>
            </w:tcBorders>
            <w:vAlign w:val="center"/>
          </w:tcPr>
          <w:p w14:paraId="59535757" w14:textId="5865D38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-0.03</w:t>
            </w:r>
          </w:p>
        </w:tc>
      </w:tr>
    </w:tbl>
    <w:p w14:paraId="15C54C68" w14:textId="5F56FEA1" w:rsidR="00A53D54" w:rsidRDefault="00A53D54">
      <w:pPr>
        <w:ind w:firstLine="0"/>
        <w:rPr>
          <w:rFonts w:ascii="Times New Roman" w:hAnsi="Times New Roman" w:cs="Times New Roman"/>
        </w:rPr>
      </w:pPr>
      <w:bookmarkStart w:id="540" w:name="table-2.-m-only-models-where-only-m-is-a"/>
      <w:bookmarkEnd w:id="535"/>
      <w:r>
        <w:rPr>
          <w:rFonts w:ascii="Times New Roman" w:hAnsi="Times New Roman" w:cs="Times New Roman"/>
        </w:rPr>
        <w:br w:type="page"/>
      </w:r>
    </w:p>
    <w:p w14:paraId="0F6D355F" w14:textId="77777777" w:rsidR="00A53D54" w:rsidRDefault="00A53D54" w:rsidP="00A53D54">
      <w:pPr>
        <w:ind w:firstLine="0"/>
        <w:rPr>
          <w:rFonts w:ascii="Times New Roman" w:hAnsi="Times New Roman" w:cs="Times New Roman"/>
        </w:rPr>
        <w:sectPr w:rsidR="00A53D54" w:rsidSect="00A53D54">
          <w:pgSz w:w="15840" w:h="12240" w:orient="landscape"/>
          <w:pgMar w:top="1440" w:right="1440" w:bottom="1440" w:left="1440" w:header="720" w:footer="720" w:gutter="0"/>
          <w:lnNumType w:countBy="1" w:restart="continuous"/>
          <w:cols w:space="720"/>
          <w:docGrid w:linePitch="360"/>
        </w:sectPr>
      </w:pPr>
    </w:p>
    <w:p w14:paraId="79B72638" w14:textId="5D60A61F" w:rsidR="00A53D54" w:rsidRPr="00A53D54" w:rsidRDefault="00A53D54" w:rsidP="00A53D54">
      <w:pPr>
        <w:ind w:firstLine="0"/>
        <w:rPr>
          <w:rFonts w:ascii="Times New Roman" w:hAnsi="Times New Roman" w:cs="Times New Roman"/>
        </w:rPr>
      </w:pPr>
      <w:r w:rsidRPr="00A53D54">
        <w:rPr>
          <w:rFonts w:ascii="Times New Roman" w:hAnsi="Times New Roman" w:cs="Times New Roman"/>
        </w:rPr>
        <w:lastRenderedPageBreak/>
        <w:t xml:space="preserve">Table </w:t>
      </w:r>
      <w:r w:rsidR="00063A88">
        <w:rPr>
          <w:rFonts w:ascii="Times New Roman" w:hAnsi="Times New Roman" w:cs="Times New Roman"/>
        </w:rPr>
        <w:t>2</w:t>
      </w:r>
      <w:r w:rsidRPr="00A53D54">
        <w:rPr>
          <w:rFonts w:ascii="Times New Roman" w:hAnsi="Times New Roman" w:cs="Times New Roman"/>
        </w:rPr>
        <w:t xml:space="preserve">. </w:t>
      </w:r>
      <w:r w:rsidR="00D0122D">
        <w:rPr>
          <w:rFonts w:ascii="Times New Roman" w:hAnsi="Times New Roman" w:cs="Times New Roman"/>
        </w:rPr>
        <w:t>Model descriptions and r</w:t>
      </w:r>
      <w:r w:rsidR="004F4C5D">
        <w:rPr>
          <w:rFonts w:ascii="Times New Roman" w:hAnsi="Times New Roman" w:cs="Times New Roman"/>
        </w:rPr>
        <w:t xml:space="preserve">esults </w:t>
      </w:r>
      <w:r w:rsidR="00660ABD">
        <w:rPr>
          <w:rFonts w:ascii="Times New Roman" w:hAnsi="Times New Roman" w:cs="Times New Roman"/>
        </w:rPr>
        <w:t>where only</w:t>
      </w:r>
      <w:r w:rsidR="00C958E4">
        <w:rPr>
          <w:rFonts w:ascii="Times New Roman" w:hAnsi="Times New Roman" w:cs="Times New Roman"/>
        </w:rPr>
        <w:t xml:space="preserve"> recruitment and </w:t>
      </w:r>
      <w:r w:rsidR="00660ABD">
        <w:rPr>
          <w:rFonts w:ascii="Times New Roman" w:hAnsi="Times New Roman" w:cs="Times New Roman"/>
        </w:rPr>
        <w:t>natural mortality (</w:t>
      </w:r>
      <w:r w:rsidR="006919C1">
        <w:rPr>
          <w:rFonts w:ascii="Times New Roman" w:hAnsi="Times New Roman" w:cs="Times New Roman"/>
          <w:i/>
          <w:iCs/>
        </w:rPr>
        <w:t>M</w:t>
      </w:r>
      <w:r w:rsidR="00660ABD">
        <w:rPr>
          <w:rFonts w:ascii="Times New Roman" w:hAnsi="Times New Roman" w:cs="Times New Roman"/>
        </w:rPr>
        <w:t xml:space="preserve">) </w:t>
      </w:r>
      <w:r w:rsidR="00C958E4">
        <w:rPr>
          <w:rFonts w:ascii="Times New Roman" w:hAnsi="Times New Roman" w:cs="Times New Roman"/>
        </w:rPr>
        <w:t>were estimated as</w:t>
      </w:r>
      <w:r w:rsidR="00660ABD">
        <w:rPr>
          <w:rFonts w:ascii="Times New Roman" w:hAnsi="Times New Roman" w:cs="Times New Roman"/>
        </w:rPr>
        <w:t xml:space="preserve"> random effects. </w:t>
      </w:r>
      <w:r w:rsidR="00063A88">
        <w:rPr>
          <w:rFonts w:ascii="Times New Roman" w:hAnsi="Times New Roman" w:cs="Times New Roman"/>
        </w:rPr>
        <w:t xml:space="preserve">All models treated the numbers-at-age as in </w:t>
      </w:r>
      <w:r w:rsidR="004F4C5D">
        <w:rPr>
          <w:rFonts w:ascii="Times New Roman" w:hAnsi="Times New Roman" w:cs="Times New Roman"/>
        </w:rPr>
        <w:t>Base</w:t>
      </w:r>
      <w:r w:rsidR="00F95B43">
        <w:rPr>
          <w:rFonts w:ascii="Times New Roman" w:hAnsi="Times New Roman" w:cs="Times New Roman"/>
        </w:rPr>
        <w:t xml:space="preserve">: </w:t>
      </w:r>
      <w:r w:rsidR="00063A88">
        <w:rPr>
          <w:rFonts w:ascii="Times New Roman" w:hAnsi="Times New Roman" w:cs="Times New Roman"/>
        </w:rPr>
        <w:t>recruitment independent by year</w:t>
      </w:r>
      <w:r w:rsidR="00F95B43">
        <w:rPr>
          <w:rFonts w:ascii="Times New Roman" w:hAnsi="Times New Roman" w:cs="Times New Roman"/>
        </w:rPr>
        <w:t xml:space="preserve"> and </w:t>
      </w:r>
      <w:r w:rsidR="00063A88">
        <w:rPr>
          <w:rFonts w:ascii="Times New Roman" w:hAnsi="Times New Roman" w:cs="Times New Roman"/>
        </w:rPr>
        <w:t>deterministic survival.</w:t>
      </w:r>
      <w:r w:rsidR="00F95B43">
        <w:rPr>
          <w:rFonts w:ascii="Times New Roman" w:hAnsi="Times New Roman" w:cs="Times New Roman"/>
        </w:rPr>
        <w:t xml:space="preserve"> </w:t>
      </w:r>
      <w:r w:rsidR="00C958E4">
        <w:rPr>
          <w:rFonts w:ascii="Times New Roman" w:hAnsi="Times New Roman" w:cs="Times New Roman"/>
        </w:rPr>
        <w:t>M-</w:t>
      </w:r>
      <w:r w:rsidR="00F95B43">
        <w:rPr>
          <w:rFonts w:ascii="Times New Roman" w:hAnsi="Times New Roman" w:cs="Times New Roman"/>
        </w:rPr>
        <w:t xml:space="preserve">4 </w:t>
      </w:r>
      <w:r w:rsidR="00C958E4">
        <w:rPr>
          <w:rFonts w:ascii="Times New Roman" w:hAnsi="Times New Roman" w:cs="Times New Roman"/>
        </w:rPr>
        <w:t xml:space="preserve">estimated </w:t>
      </w:r>
      <w:r w:rsidR="002A322C">
        <w:rPr>
          <w:rFonts w:ascii="Times New Roman" w:hAnsi="Times New Roman" w:cs="Times New Roman"/>
        </w:rPr>
        <w:t>2D AR</w:t>
      </w:r>
      <w:r w:rsidR="00F95B43">
        <w:rPr>
          <w:rFonts w:ascii="Times New Roman" w:hAnsi="Times New Roman" w:cs="Times New Roman"/>
        </w:rPr>
        <w:t>(</w:t>
      </w:r>
      <w:r w:rsidR="002A322C">
        <w:rPr>
          <w:rFonts w:ascii="Times New Roman" w:hAnsi="Times New Roman" w:cs="Times New Roman"/>
        </w:rPr>
        <w:t>1</w:t>
      </w:r>
      <w:r w:rsidR="00F95B43">
        <w:rPr>
          <w:rFonts w:ascii="Times New Roman" w:hAnsi="Times New Roman" w:cs="Times New Roman"/>
        </w:rPr>
        <w:t>)</w:t>
      </w:r>
      <w:r w:rsidR="002A322C">
        <w:rPr>
          <w:rFonts w:ascii="Times New Roman" w:hAnsi="Times New Roman" w:cs="Times New Roman"/>
        </w:rPr>
        <w:t xml:space="preserve"> random effects on </w:t>
      </w:r>
      <w:r w:rsidR="006919C1">
        <w:rPr>
          <w:rFonts w:ascii="Times New Roman" w:hAnsi="Times New Roman" w:cs="Times New Roman"/>
          <w:i/>
          <w:iCs/>
        </w:rPr>
        <w:t>M</w:t>
      </w:r>
      <w:r w:rsidR="00F95B43">
        <w:rPr>
          <w:rFonts w:ascii="Times New Roman" w:hAnsi="Times New Roman" w:cs="Times New Roman"/>
        </w:rPr>
        <w:t xml:space="preserve"> as in Cadigan (2016) and</w:t>
      </w:r>
      <w:r w:rsidR="002A322C">
        <w:rPr>
          <w:rFonts w:ascii="Times New Roman" w:hAnsi="Times New Roman" w:cs="Times New Roman"/>
        </w:rPr>
        <w:t xml:space="preserve"> </w:t>
      </w:r>
      <w:r w:rsidR="00660ABD">
        <w:rPr>
          <w:rFonts w:ascii="Times New Roman" w:hAnsi="Times New Roman" w:cs="Times New Roman"/>
        </w:rPr>
        <w:t xml:space="preserve">had the lowest AIC </w:t>
      </w:r>
      <w:r w:rsidR="00F95B43">
        <w:rPr>
          <w:rFonts w:ascii="Times New Roman" w:hAnsi="Times New Roman" w:cs="Times New Roman"/>
        </w:rPr>
        <w:t xml:space="preserve">and </w:t>
      </w:r>
      <w:r w:rsidR="00660ABD">
        <w:rPr>
          <w:rFonts w:ascii="Times New Roman" w:hAnsi="Times New Roman" w:cs="Times New Roman"/>
        </w:rPr>
        <w:t>Mohn’s</w:t>
      </w:r>
      <w:r w:rsidR="00660ABD" w:rsidRPr="00A53D54">
        <w:rPr>
          <w:rFonts w:ascii="Times New Roman" w:hAnsi="Times New Roman" w:cs="Times New Roman"/>
        </w:rPr>
        <w:t xml:space="preserve"> </w:t>
      </w:r>
      <m:oMath>
        <m:r>
          <w:rPr>
            <w:rFonts w:ascii="Cambria Math" w:hAnsi="Cambria Math" w:cs="Times New Roman"/>
          </w:rPr>
          <m:t>ρ</m:t>
        </m:r>
      </m:oMath>
      <w:r w:rsidR="00660ABD">
        <w:rPr>
          <w:rFonts w:ascii="Times New Roman" w:hAnsi="Times New Roman" w:cs="Times New Roman"/>
        </w:rPr>
        <w:t xml:space="preserve">. </w:t>
      </w:r>
      <w:bookmarkEnd w:id="540"/>
      <w:r w:rsidR="002A322C">
        <w:rPr>
          <w:rFonts w:ascii="Times New Roman" w:hAnsi="Times New Roman" w:cs="Times New Roman"/>
        </w:rPr>
        <w:t xml:space="preserve">Mohn’s </w:t>
      </w:r>
      <m:oMath>
        <m:r>
          <w:rPr>
            <w:rFonts w:ascii="Cambria Math" w:hAnsi="Cambria Math" w:cs="Times New Roman"/>
          </w:rPr>
          <m:t>ρ</m:t>
        </m:r>
      </m:oMath>
      <w:r w:rsidR="002A322C">
        <w:rPr>
          <w:rFonts w:ascii="Times New Roman" w:hAnsi="Times New Roman" w:cs="Times New Roman"/>
        </w:rPr>
        <w:t xml:space="preserve"> abbreviations: </w:t>
      </w:r>
      <w:r w:rsidR="002A322C" w:rsidRPr="00660ABD">
        <w:rPr>
          <w:rFonts w:ascii="Times New Roman" w:hAnsi="Times New Roman" w:cs="Times New Roman"/>
          <w:i/>
          <w:iCs/>
        </w:rPr>
        <w:t>R</w:t>
      </w:r>
      <w:r w:rsidR="002A322C">
        <w:rPr>
          <w:rFonts w:ascii="Times New Roman" w:hAnsi="Times New Roman" w:cs="Times New Roman"/>
        </w:rPr>
        <w:t xml:space="preserve"> = recruitment, </w:t>
      </w:r>
      <w:r w:rsidR="002A322C" w:rsidRPr="00660ABD">
        <w:rPr>
          <w:rFonts w:ascii="Times New Roman" w:hAnsi="Times New Roman" w:cs="Times New Roman"/>
          <w:i/>
          <w:iCs/>
        </w:rPr>
        <w:t>SSB</w:t>
      </w:r>
      <w:r w:rsidR="002A322C">
        <w:rPr>
          <w:rFonts w:ascii="Times New Roman" w:hAnsi="Times New Roman" w:cs="Times New Roman"/>
        </w:rPr>
        <w:t xml:space="preserve"> = spawning stock biomass, and </w:t>
      </w:r>
      <w:r w:rsidR="002A322C" w:rsidRPr="00660ABD">
        <w:rPr>
          <w:rFonts w:ascii="Times New Roman" w:hAnsi="Times New Roman" w:cs="Times New Roman"/>
          <w:i/>
          <w:iCs/>
        </w:rPr>
        <w:t>F</w:t>
      </w:r>
      <w:r w:rsidR="002A322C">
        <w:rPr>
          <w:rFonts w:ascii="Times New Roman" w:hAnsi="Times New Roman" w:cs="Times New Roman"/>
        </w:rPr>
        <w:t xml:space="preserve"> = fishing mortality averaged over ages 4-5. Maximum likelihood estimates of parameters </w:t>
      </w:r>
      <w:r w:rsidR="004502E4">
        <w:rPr>
          <w:rFonts w:ascii="Times New Roman" w:hAnsi="Times New Roman" w:cs="Times New Roman"/>
        </w:rPr>
        <w:t xml:space="preserve">constraining random effects </w:t>
      </w:r>
      <w:r w:rsidR="002A322C">
        <w:rPr>
          <w:rFonts w:ascii="Times New Roman" w:hAnsi="Times New Roman" w:cs="Times New Roman"/>
        </w:rPr>
        <w:t>are listed with standard error in parentheses.</w:t>
      </w:r>
    </w:p>
    <w:tbl>
      <w:tblPr>
        <w:tblStyle w:val="Table"/>
        <w:tblW w:w="4583" w:type="pct"/>
        <w:tblLayout w:type="fixed"/>
        <w:tblLook w:val="07E0" w:firstRow="1" w:lastRow="1" w:firstColumn="1" w:lastColumn="1" w:noHBand="1" w:noVBand="1"/>
      </w:tblPr>
      <w:tblGrid>
        <w:gridCol w:w="917"/>
        <w:gridCol w:w="1335"/>
        <w:gridCol w:w="1350"/>
        <w:gridCol w:w="1350"/>
        <w:gridCol w:w="990"/>
        <w:gridCol w:w="375"/>
        <w:gridCol w:w="269"/>
        <w:gridCol w:w="1260"/>
        <w:gridCol w:w="990"/>
        <w:gridCol w:w="810"/>
        <w:gridCol w:w="270"/>
        <w:gridCol w:w="719"/>
        <w:gridCol w:w="721"/>
        <w:gridCol w:w="721"/>
      </w:tblGrid>
      <w:tr w:rsidR="004F4C5D" w:rsidRPr="00A53D54" w14:paraId="6AA6B218" w14:textId="77777777" w:rsidTr="009D6DDF">
        <w:trPr>
          <w:trHeight w:val="360"/>
        </w:trPr>
        <w:tc>
          <w:tcPr>
            <w:tcW w:w="917" w:type="dxa"/>
            <w:tcBorders>
              <w:top w:val="single" w:sz="4" w:space="0" w:color="auto"/>
            </w:tcBorders>
            <w:vAlign w:val="bottom"/>
          </w:tcPr>
          <w:p w14:paraId="4A476EE5" w14:textId="77777777" w:rsidR="004F4C5D" w:rsidRPr="00A53D54" w:rsidRDefault="004F4C5D" w:rsidP="00C958E4">
            <w:pPr>
              <w:spacing w:after="0"/>
              <w:ind w:firstLine="0"/>
              <w:rPr>
                <w:rFonts w:ascii="Times New Roman" w:hAnsi="Times New Roman" w:cs="Times New Roman"/>
              </w:rPr>
            </w:pPr>
          </w:p>
        </w:tc>
        <w:tc>
          <w:tcPr>
            <w:tcW w:w="1335" w:type="dxa"/>
            <w:tcBorders>
              <w:top w:val="single" w:sz="4" w:space="0" w:color="auto"/>
            </w:tcBorders>
          </w:tcPr>
          <w:p w14:paraId="632B5AF7" w14:textId="77777777" w:rsidR="004F4C5D" w:rsidRDefault="004F4C5D" w:rsidP="00C958E4">
            <w:pPr>
              <w:spacing w:after="0"/>
              <w:ind w:firstLine="0"/>
              <w:rPr>
                <w:rFonts w:ascii="Times New Roman" w:eastAsia="Calibri" w:hAnsi="Times New Roman" w:cs="Times New Roman"/>
              </w:rPr>
            </w:pPr>
          </w:p>
        </w:tc>
        <w:tc>
          <w:tcPr>
            <w:tcW w:w="3690" w:type="dxa"/>
            <w:gridSpan w:val="3"/>
            <w:tcBorders>
              <w:top w:val="single" w:sz="4" w:space="0" w:color="auto"/>
              <w:bottom w:val="single" w:sz="0" w:space="0" w:color="auto"/>
            </w:tcBorders>
            <w:vAlign w:val="bottom"/>
          </w:tcPr>
          <w:p w14:paraId="6B9F8C7F" w14:textId="1B320330" w:rsidR="004F4C5D" w:rsidRPr="00A53D54" w:rsidRDefault="004F4C5D" w:rsidP="00C958E4">
            <w:pPr>
              <w:spacing w:after="0"/>
              <w:ind w:firstLine="0"/>
              <w:rPr>
                <w:rFonts w:ascii="Times New Roman" w:eastAsia="Calibri" w:hAnsi="Times New Roman" w:cs="Times New Roman"/>
              </w:rPr>
            </w:pPr>
            <w:r>
              <w:rPr>
                <w:rFonts w:ascii="Times New Roman" w:eastAsia="Calibri" w:hAnsi="Times New Roman" w:cs="Times New Roman"/>
              </w:rPr>
              <w:t>Estimated parameters</w:t>
            </w:r>
          </w:p>
        </w:tc>
        <w:tc>
          <w:tcPr>
            <w:tcW w:w="375" w:type="dxa"/>
            <w:tcBorders>
              <w:top w:val="single" w:sz="4" w:space="0" w:color="auto"/>
            </w:tcBorders>
          </w:tcPr>
          <w:p w14:paraId="65C7F42E" w14:textId="77777777" w:rsidR="004F4C5D" w:rsidRDefault="004F4C5D" w:rsidP="00C958E4">
            <w:pPr>
              <w:spacing w:after="0"/>
              <w:ind w:firstLine="0"/>
              <w:rPr>
                <w:rFonts w:ascii="Times New Roman" w:eastAsia="Calibri" w:hAnsi="Times New Roman" w:cs="Times New Roman"/>
              </w:rPr>
            </w:pPr>
          </w:p>
        </w:tc>
        <w:tc>
          <w:tcPr>
            <w:tcW w:w="269" w:type="dxa"/>
            <w:tcBorders>
              <w:top w:val="single" w:sz="4" w:space="0" w:color="auto"/>
            </w:tcBorders>
          </w:tcPr>
          <w:p w14:paraId="789F8B0E" w14:textId="1319F490" w:rsidR="004F4C5D" w:rsidRDefault="004F4C5D" w:rsidP="00C958E4">
            <w:pPr>
              <w:spacing w:after="0"/>
              <w:ind w:firstLine="0"/>
              <w:rPr>
                <w:rFonts w:ascii="Times New Roman" w:eastAsia="Calibri" w:hAnsi="Times New Roman" w:cs="Times New Roman"/>
              </w:rPr>
            </w:pPr>
          </w:p>
        </w:tc>
        <w:tc>
          <w:tcPr>
            <w:tcW w:w="3060" w:type="dxa"/>
            <w:gridSpan w:val="3"/>
            <w:tcBorders>
              <w:top w:val="single" w:sz="4" w:space="0" w:color="auto"/>
              <w:bottom w:val="single" w:sz="0" w:space="0" w:color="auto"/>
            </w:tcBorders>
            <w:vAlign w:val="bottom"/>
          </w:tcPr>
          <w:p w14:paraId="6BACBE86" w14:textId="2CF2C5EB" w:rsidR="004F4C5D" w:rsidRPr="00A53D54" w:rsidRDefault="004F4C5D" w:rsidP="00C958E4">
            <w:pPr>
              <w:spacing w:after="0"/>
              <w:ind w:firstLine="0"/>
              <w:rPr>
                <w:rFonts w:ascii="Times New Roman" w:eastAsia="Calibri" w:hAnsi="Times New Roman" w:cs="Times New Roman"/>
              </w:rPr>
            </w:pPr>
            <w:r>
              <w:rPr>
                <w:rFonts w:ascii="Times New Roman" w:eastAsia="Calibri" w:hAnsi="Times New Roman" w:cs="Times New Roman"/>
              </w:rPr>
              <w:t>Model fit</w:t>
            </w:r>
          </w:p>
        </w:tc>
        <w:tc>
          <w:tcPr>
            <w:tcW w:w="270" w:type="dxa"/>
            <w:tcBorders>
              <w:top w:val="single" w:sz="4" w:space="0" w:color="auto"/>
            </w:tcBorders>
          </w:tcPr>
          <w:p w14:paraId="64045259" w14:textId="77777777" w:rsidR="004F4C5D" w:rsidRDefault="004F4C5D" w:rsidP="00C958E4">
            <w:pPr>
              <w:spacing w:after="0"/>
              <w:ind w:firstLine="0"/>
              <w:rPr>
                <w:rFonts w:ascii="Times New Roman" w:hAnsi="Times New Roman" w:cs="Times New Roman"/>
              </w:rPr>
            </w:pPr>
          </w:p>
        </w:tc>
        <w:tc>
          <w:tcPr>
            <w:tcW w:w="2161" w:type="dxa"/>
            <w:gridSpan w:val="3"/>
            <w:tcBorders>
              <w:top w:val="single" w:sz="4" w:space="0" w:color="auto"/>
              <w:bottom w:val="single" w:sz="0" w:space="0" w:color="auto"/>
            </w:tcBorders>
            <w:vAlign w:val="bottom"/>
          </w:tcPr>
          <w:p w14:paraId="6A8AD1FC" w14:textId="55241346" w:rsidR="004F4C5D" w:rsidRPr="00A53D54" w:rsidRDefault="004F4C5D" w:rsidP="00C958E4">
            <w:pPr>
              <w:spacing w:after="0"/>
              <w:ind w:firstLine="0"/>
              <w:rPr>
                <w:rFonts w:ascii="Times New Roman" w:hAnsi="Times New Roman" w:cs="Times New Roman"/>
              </w:rPr>
            </w:pPr>
            <w:r>
              <w:rPr>
                <w:rFonts w:ascii="Times New Roman" w:hAnsi="Times New Roman" w:cs="Times New Roman"/>
              </w:rPr>
              <w:t>Mohn’s</w:t>
            </w:r>
            <w:r w:rsidRPr="00A53D54">
              <w:rPr>
                <w:rFonts w:ascii="Times New Roman" w:hAnsi="Times New Roman" w:cs="Times New Roman"/>
              </w:rPr>
              <w:t xml:space="preserve"> </w:t>
            </w:r>
            <m:oMath>
              <m:r>
                <w:rPr>
                  <w:rFonts w:ascii="Cambria Math" w:hAnsi="Cambria Math" w:cs="Times New Roman"/>
                </w:rPr>
                <m:t>ρ</m:t>
              </m:r>
            </m:oMath>
          </w:p>
        </w:tc>
      </w:tr>
      <w:tr w:rsidR="004F4C5D" w:rsidRPr="00A53D54" w14:paraId="64EB388B" w14:textId="77777777" w:rsidTr="009D6DDF">
        <w:trPr>
          <w:trHeight w:val="360"/>
        </w:trPr>
        <w:tc>
          <w:tcPr>
            <w:tcW w:w="917" w:type="dxa"/>
            <w:tcBorders>
              <w:bottom w:val="single" w:sz="0" w:space="0" w:color="auto"/>
            </w:tcBorders>
            <w:vAlign w:val="center"/>
          </w:tcPr>
          <w:p w14:paraId="024238D8" w14:textId="77777777" w:rsidR="004F4C5D" w:rsidRPr="00A53D54" w:rsidRDefault="004F4C5D" w:rsidP="004F4C5D">
            <w:pPr>
              <w:spacing w:after="0"/>
              <w:ind w:firstLine="0"/>
              <w:jc w:val="center"/>
              <w:rPr>
                <w:rFonts w:ascii="Times New Roman" w:hAnsi="Times New Roman" w:cs="Times New Roman"/>
              </w:rPr>
            </w:pPr>
            <w:r w:rsidRPr="00A53D54">
              <w:rPr>
                <w:rFonts w:ascii="Times New Roman" w:hAnsi="Times New Roman" w:cs="Times New Roman"/>
              </w:rPr>
              <w:t>Model</w:t>
            </w:r>
          </w:p>
        </w:tc>
        <w:tc>
          <w:tcPr>
            <w:tcW w:w="1335" w:type="dxa"/>
            <w:tcBorders>
              <w:bottom w:val="single" w:sz="0" w:space="0" w:color="auto"/>
            </w:tcBorders>
            <w:vAlign w:val="center"/>
          </w:tcPr>
          <w:p w14:paraId="6BA2D681" w14:textId="4A66BB7E" w:rsidR="004F4C5D" w:rsidRDefault="004F4C5D" w:rsidP="004F4C5D">
            <w:pPr>
              <w:spacing w:after="0"/>
              <w:ind w:firstLine="0"/>
              <w:jc w:val="center"/>
              <w:rPr>
                <w:rFonts w:ascii="Times New Roman" w:eastAsia="DengXian" w:hAnsi="Times New Roman" w:cs="Times New Roman"/>
              </w:rPr>
            </w:pPr>
            <w:r>
              <w:rPr>
                <w:rFonts w:ascii="Times New Roman" w:hAnsi="Times New Roman" w:cs="Times New Roman"/>
              </w:rPr>
              <w:t>Correlation structure</w:t>
            </w:r>
          </w:p>
        </w:tc>
        <w:tc>
          <w:tcPr>
            <w:tcW w:w="1350" w:type="dxa"/>
            <w:tcBorders>
              <w:top w:val="single" w:sz="4" w:space="0" w:color="auto"/>
              <w:bottom w:val="single" w:sz="0" w:space="0" w:color="auto"/>
            </w:tcBorders>
            <w:vAlign w:val="center"/>
          </w:tcPr>
          <w:p w14:paraId="1CB1377D" w14:textId="77777777" w:rsidR="004F4C5D" w:rsidRPr="00A53D54" w:rsidRDefault="00BF1FC1"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1350" w:type="dxa"/>
            <w:tcBorders>
              <w:top w:val="single" w:sz="4" w:space="0" w:color="auto"/>
              <w:bottom w:val="single" w:sz="0" w:space="0" w:color="auto"/>
            </w:tcBorders>
            <w:vAlign w:val="center"/>
          </w:tcPr>
          <w:p w14:paraId="55AA6A42" w14:textId="37F58117" w:rsidR="004F4C5D" w:rsidRPr="00A53D54" w:rsidRDefault="00BF1FC1"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m:oMathPara>
          </w:p>
        </w:tc>
        <w:tc>
          <w:tcPr>
            <w:tcW w:w="1365" w:type="dxa"/>
            <w:gridSpan w:val="2"/>
            <w:tcBorders>
              <w:top w:val="single" w:sz="4" w:space="0" w:color="auto"/>
              <w:bottom w:val="single" w:sz="0" w:space="0" w:color="auto"/>
            </w:tcBorders>
            <w:vAlign w:val="center"/>
          </w:tcPr>
          <w:p w14:paraId="7565243A" w14:textId="13BACEA0" w:rsidR="004F4C5D" w:rsidRPr="00A53D54" w:rsidRDefault="00BF1FC1"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m:oMathPara>
          </w:p>
        </w:tc>
        <w:tc>
          <w:tcPr>
            <w:tcW w:w="269" w:type="dxa"/>
            <w:tcBorders>
              <w:bottom w:val="single" w:sz="0" w:space="0" w:color="auto"/>
            </w:tcBorders>
          </w:tcPr>
          <w:p w14:paraId="5F38F721" w14:textId="42EF6792" w:rsidR="004F4C5D" w:rsidRPr="00A53D54" w:rsidRDefault="004F4C5D" w:rsidP="004F4C5D">
            <w:pPr>
              <w:spacing w:after="0"/>
              <w:ind w:firstLine="0"/>
              <w:jc w:val="center"/>
              <w:rPr>
                <w:rFonts w:ascii="Times New Roman" w:hAnsi="Times New Roman" w:cs="Times New Roman"/>
              </w:rPr>
            </w:pPr>
          </w:p>
        </w:tc>
        <w:tc>
          <w:tcPr>
            <w:tcW w:w="1260" w:type="dxa"/>
            <w:tcBorders>
              <w:top w:val="single" w:sz="4" w:space="0" w:color="auto"/>
              <w:bottom w:val="single" w:sz="0" w:space="0" w:color="auto"/>
            </w:tcBorders>
            <w:vAlign w:val="center"/>
          </w:tcPr>
          <w:p w14:paraId="7F8B588E" w14:textId="1BA68B41" w:rsidR="004F4C5D" w:rsidRPr="00A53D54" w:rsidRDefault="004F4C5D" w:rsidP="004F4C5D">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p>
        </w:tc>
        <w:tc>
          <w:tcPr>
            <w:tcW w:w="990" w:type="dxa"/>
            <w:tcBorders>
              <w:top w:val="single" w:sz="4" w:space="0" w:color="auto"/>
              <w:bottom w:val="single" w:sz="0" w:space="0" w:color="auto"/>
            </w:tcBorders>
            <w:vAlign w:val="center"/>
          </w:tcPr>
          <w:p w14:paraId="1FD1360D" w14:textId="77777777" w:rsidR="004F4C5D" w:rsidRPr="00A53D54" w:rsidRDefault="004F4C5D" w:rsidP="004F4C5D">
            <w:pPr>
              <w:spacing w:after="0"/>
              <w:ind w:firstLine="0"/>
              <w:jc w:val="center"/>
              <w:rPr>
                <w:rFonts w:ascii="Times New Roman" w:hAnsi="Times New Roman" w:cs="Times New Roman"/>
              </w:rPr>
            </w:pPr>
            <w:r w:rsidRPr="00A53D54">
              <w:rPr>
                <w:rFonts w:ascii="Times New Roman" w:hAnsi="Times New Roman" w:cs="Times New Roman"/>
              </w:rPr>
              <w:t>AIC</w:t>
            </w:r>
          </w:p>
        </w:tc>
        <w:tc>
          <w:tcPr>
            <w:tcW w:w="810" w:type="dxa"/>
            <w:tcBorders>
              <w:top w:val="single" w:sz="4" w:space="0" w:color="auto"/>
              <w:bottom w:val="single" w:sz="0" w:space="0" w:color="auto"/>
            </w:tcBorders>
            <w:vAlign w:val="center"/>
          </w:tcPr>
          <w:p w14:paraId="38134AF1" w14:textId="77777777" w:rsidR="004F4C5D" w:rsidRPr="00A53D54" w:rsidRDefault="004F4C5D" w:rsidP="004F4C5D">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270" w:type="dxa"/>
            <w:tcBorders>
              <w:bottom w:val="single" w:sz="0" w:space="0" w:color="auto"/>
            </w:tcBorders>
          </w:tcPr>
          <w:p w14:paraId="3F543CBF" w14:textId="77777777" w:rsidR="004F4C5D" w:rsidRPr="00A53D54" w:rsidRDefault="004F4C5D" w:rsidP="004F4C5D">
            <w:pPr>
              <w:spacing w:after="0"/>
              <w:ind w:firstLine="0"/>
              <w:jc w:val="center"/>
              <w:rPr>
                <w:rFonts w:ascii="Times New Roman" w:eastAsia="DengXian" w:hAnsi="Times New Roman" w:cs="Times New Roman"/>
              </w:rPr>
            </w:pPr>
          </w:p>
        </w:tc>
        <w:tc>
          <w:tcPr>
            <w:tcW w:w="719" w:type="dxa"/>
            <w:tcBorders>
              <w:top w:val="single" w:sz="4" w:space="0" w:color="auto"/>
              <w:bottom w:val="single" w:sz="0" w:space="0" w:color="auto"/>
            </w:tcBorders>
            <w:vAlign w:val="center"/>
          </w:tcPr>
          <w:p w14:paraId="572EDE8F" w14:textId="14D80C15" w:rsidR="004F4C5D" w:rsidRPr="00A53D54" w:rsidRDefault="00BF1FC1"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721" w:type="dxa"/>
            <w:tcBorders>
              <w:top w:val="single" w:sz="4" w:space="0" w:color="auto"/>
              <w:bottom w:val="single" w:sz="0" w:space="0" w:color="auto"/>
            </w:tcBorders>
            <w:vAlign w:val="center"/>
          </w:tcPr>
          <w:p w14:paraId="3C1CFA14" w14:textId="6BA305FF" w:rsidR="004F4C5D" w:rsidRPr="00A53D54" w:rsidRDefault="00BF1FC1"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721" w:type="dxa"/>
            <w:tcBorders>
              <w:top w:val="single" w:sz="4" w:space="0" w:color="auto"/>
              <w:bottom w:val="single" w:sz="0" w:space="0" w:color="auto"/>
            </w:tcBorders>
            <w:vAlign w:val="center"/>
          </w:tcPr>
          <w:p w14:paraId="3EB29AD8" w14:textId="596CBA97" w:rsidR="004F4C5D" w:rsidRPr="00A53D54" w:rsidRDefault="00BF1FC1"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9D6DDF" w:rsidRPr="00A53D54" w14:paraId="21DF9953" w14:textId="77777777" w:rsidTr="009D6DDF">
        <w:trPr>
          <w:trHeight w:val="504"/>
        </w:trPr>
        <w:tc>
          <w:tcPr>
            <w:tcW w:w="917" w:type="dxa"/>
            <w:vAlign w:val="center"/>
          </w:tcPr>
          <w:p w14:paraId="2EE511CD" w14:textId="05E844EB"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Base</w:t>
            </w:r>
          </w:p>
        </w:tc>
        <w:tc>
          <w:tcPr>
            <w:tcW w:w="1335" w:type="dxa"/>
            <w:vAlign w:val="center"/>
          </w:tcPr>
          <w:p w14:paraId="25FF739D" w14:textId="022E100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50" w:type="dxa"/>
            <w:vAlign w:val="center"/>
          </w:tcPr>
          <w:p w14:paraId="0D934DAC"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50" w:type="dxa"/>
            <w:vAlign w:val="center"/>
          </w:tcPr>
          <w:p w14:paraId="67177A4D"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65" w:type="dxa"/>
            <w:gridSpan w:val="2"/>
            <w:vAlign w:val="center"/>
          </w:tcPr>
          <w:p w14:paraId="5D084DF0" w14:textId="7E843083"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269" w:type="dxa"/>
          </w:tcPr>
          <w:p w14:paraId="34CDEBA8" w14:textId="442BBD41"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619BF74E" w14:textId="276DA7DF"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-934.024</w:t>
            </w:r>
          </w:p>
        </w:tc>
        <w:tc>
          <w:tcPr>
            <w:tcW w:w="990" w:type="dxa"/>
            <w:vAlign w:val="center"/>
          </w:tcPr>
          <w:p w14:paraId="376B5E47"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-1712.0</w:t>
            </w:r>
          </w:p>
        </w:tc>
        <w:tc>
          <w:tcPr>
            <w:tcW w:w="810" w:type="dxa"/>
            <w:vAlign w:val="center"/>
          </w:tcPr>
          <w:p w14:paraId="2D0C95B2" w14:textId="2F1B3893"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211.9</w:t>
            </w:r>
          </w:p>
        </w:tc>
        <w:tc>
          <w:tcPr>
            <w:tcW w:w="270" w:type="dxa"/>
          </w:tcPr>
          <w:p w14:paraId="505A5EEC"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56D7A794" w14:textId="1DAB514B"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5.86</w:t>
            </w:r>
          </w:p>
        </w:tc>
        <w:tc>
          <w:tcPr>
            <w:tcW w:w="721" w:type="dxa"/>
            <w:vAlign w:val="center"/>
          </w:tcPr>
          <w:p w14:paraId="2A44B168" w14:textId="5045694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0.9</w:t>
            </w:r>
            <w:r>
              <w:rPr>
                <w:rFonts w:ascii="Times New Roman" w:hAnsi="Times New Roman" w:cs="Times New Roman"/>
              </w:rPr>
              <w:t>9</w:t>
            </w:r>
          </w:p>
        </w:tc>
        <w:tc>
          <w:tcPr>
            <w:tcW w:w="721" w:type="dxa"/>
            <w:vAlign w:val="center"/>
          </w:tcPr>
          <w:p w14:paraId="2856B80D" w14:textId="5E67195D"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-0.4</w:t>
            </w:r>
            <w:r>
              <w:rPr>
                <w:rFonts w:ascii="Times New Roman" w:hAnsi="Times New Roman" w:cs="Times New Roman"/>
              </w:rPr>
              <w:t>2</w:t>
            </w:r>
          </w:p>
        </w:tc>
      </w:tr>
      <w:tr w:rsidR="009D6DDF" w:rsidRPr="00A53D54" w14:paraId="6896C1B6" w14:textId="77777777" w:rsidTr="009D6DDF">
        <w:trPr>
          <w:trHeight w:val="504"/>
        </w:trPr>
        <w:tc>
          <w:tcPr>
            <w:tcW w:w="917" w:type="dxa"/>
            <w:vAlign w:val="center"/>
          </w:tcPr>
          <w:p w14:paraId="1A09CD63" w14:textId="0BE95D13"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1</w:t>
            </w:r>
          </w:p>
        </w:tc>
        <w:tc>
          <w:tcPr>
            <w:tcW w:w="1335" w:type="dxa"/>
            <w:vAlign w:val="center"/>
          </w:tcPr>
          <w:p w14:paraId="152F4FCE" w14:textId="1709E7C9"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Indep.</w:t>
            </w:r>
          </w:p>
        </w:tc>
        <w:tc>
          <w:tcPr>
            <w:tcW w:w="1350" w:type="dxa"/>
            <w:vAlign w:val="center"/>
          </w:tcPr>
          <w:p w14:paraId="2C14F400"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1.18 (0.09)</w:t>
            </w:r>
          </w:p>
        </w:tc>
        <w:tc>
          <w:tcPr>
            <w:tcW w:w="1350" w:type="dxa"/>
            <w:vAlign w:val="center"/>
          </w:tcPr>
          <w:p w14:paraId="3AE166E9"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65" w:type="dxa"/>
            <w:gridSpan w:val="2"/>
            <w:vAlign w:val="center"/>
          </w:tcPr>
          <w:p w14:paraId="5CF34045" w14:textId="477251B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269" w:type="dxa"/>
          </w:tcPr>
          <w:p w14:paraId="6BD8A729" w14:textId="22A2DC89"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51068324" w14:textId="5AD6571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-1037.981</w:t>
            </w:r>
          </w:p>
        </w:tc>
        <w:tc>
          <w:tcPr>
            <w:tcW w:w="990" w:type="dxa"/>
            <w:vAlign w:val="center"/>
          </w:tcPr>
          <w:p w14:paraId="01E1CAD5"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-1918.0</w:t>
            </w:r>
          </w:p>
        </w:tc>
        <w:tc>
          <w:tcPr>
            <w:tcW w:w="810" w:type="dxa"/>
            <w:vAlign w:val="center"/>
          </w:tcPr>
          <w:p w14:paraId="4E2EFD2F" w14:textId="01B9475F"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5.9</w:t>
            </w:r>
          </w:p>
        </w:tc>
        <w:tc>
          <w:tcPr>
            <w:tcW w:w="270" w:type="dxa"/>
          </w:tcPr>
          <w:p w14:paraId="12675662"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7BB3C991" w14:textId="35F851D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2</w:t>
            </w:r>
          </w:p>
        </w:tc>
        <w:tc>
          <w:tcPr>
            <w:tcW w:w="721" w:type="dxa"/>
            <w:vAlign w:val="center"/>
          </w:tcPr>
          <w:p w14:paraId="3B48BA2F" w14:textId="64015A1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w:t>
            </w:r>
            <w:r>
              <w:rPr>
                <w:rFonts w:ascii="Times New Roman" w:hAnsi="Times New Roman" w:cs="Times New Roman"/>
              </w:rPr>
              <w:t>20</w:t>
            </w:r>
          </w:p>
        </w:tc>
        <w:tc>
          <w:tcPr>
            <w:tcW w:w="721" w:type="dxa"/>
            <w:vAlign w:val="center"/>
          </w:tcPr>
          <w:p w14:paraId="701B7650" w14:textId="0125F615"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3</w:t>
            </w:r>
          </w:p>
        </w:tc>
      </w:tr>
      <w:tr w:rsidR="009D6DDF" w:rsidRPr="00A53D54" w14:paraId="5EC1990A" w14:textId="77777777" w:rsidTr="009D6DDF">
        <w:trPr>
          <w:trHeight w:val="504"/>
        </w:trPr>
        <w:tc>
          <w:tcPr>
            <w:tcW w:w="917" w:type="dxa"/>
            <w:vAlign w:val="center"/>
          </w:tcPr>
          <w:p w14:paraId="7A925D9F" w14:textId="436F7E4D"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2</w:t>
            </w:r>
          </w:p>
        </w:tc>
        <w:tc>
          <w:tcPr>
            <w:tcW w:w="1335" w:type="dxa"/>
            <w:vAlign w:val="center"/>
          </w:tcPr>
          <w:p w14:paraId="72363E0D" w14:textId="1725408A"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AR(1) age</w:t>
            </w:r>
          </w:p>
        </w:tc>
        <w:tc>
          <w:tcPr>
            <w:tcW w:w="1350" w:type="dxa"/>
            <w:vAlign w:val="center"/>
          </w:tcPr>
          <w:p w14:paraId="1D5EA2B8"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1.15 (0.43)</w:t>
            </w:r>
          </w:p>
        </w:tc>
        <w:tc>
          <w:tcPr>
            <w:tcW w:w="1350" w:type="dxa"/>
            <w:vAlign w:val="center"/>
          </w:tcPr>
          <w:p w14:paraId="52952C88"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65" w:type="dxa"/>
            <w:gridSpan w:val="2"/>
            <w:vAlign w:val="center"/>
          </w:tcPr>
          <w:p w14:paraId="379707D2" w14:textId="7C023D32"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0.25 (0.49)</w:t>
            </w:r>
          </w:p>
        </w:tc>
        <w:tc>
          <w:tcPr>
            <w:tcW w:w="269" w:type="dxa"/>
          </w:tcPr>
          <w:p w14:paraId="7D06B902" w14:textId="7AF5825C"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33CAE370" w14:textId="7191AF8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-979.398</w:t>
            </w:r>
          </w:p>
        </w:tc>
        <w:tc>
          <w:tcPr>
            <w:tcW w:w="990" w:type="dxa"/>
            <w:vAlign w:val="center"/>
          </w:tcPr>
          <w:p w14:paraId="0983FE42"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-1798.8</w:t>
            </w:r>
          </w:p>
        </w:tc>
        <w:tc>
          <w:tcPr>
            <w:tcW w:w="810" w:type="dxa"/>
            <w:vAlign w:val="center"/>
          </w:tcPr>
          <w:p w14:paraId="27BDD0CB" w14:textId="0F56993A"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125.1</w:t>
            </w:r>
          </w:p>
        </w:tc>
        <w:tc>
          <w:tcPr>
            <w:tcW w:w="270" w:type="dxa"/>
          </w:tcPr>
          <w:p w14:paraId="6B7DB7A2"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37FFB2AB" w14:textId="21699B76"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2.06</w:t>
            </w:r>
          </w:p>
        </w:tc>
        <w:tc>
          <w:tcPr>
            <w:tcW w:w="721" w:type="dxa"/>
            <w:vAlign w:val="center"/>
          </w:tcPr>
          <w:p w14:paraId="6776296E" w14:textId="23D53CA8"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w:t>
            </w:r>
            <w:r>
              <w:rPr>
                <w:rFonts w:ascii="Times New Roman" w:hAnsi="Times New Roman" w:cs="Times New Roman"/>
              </w:rPr>
              <w:t>10</w:t>
            </w:r>
          </w:p>
        </w:tc>
        <w:tc>
          <w:tcPr>
            <w:tcW w:w="721" w:type="dxa"/>
            <w:vAlign w:val="center"/>
          </w:tcPr>
          <w:p w14:paraId="3B203C99" w14:textId="42522E86"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-0.08</w:t>
            </w:r>
          </w:p>
        </w:tc>
      </w:tr>
      <w:tr w:rsidR="009D6DDF" w:rsidRPr="00A53D54" w14:paraId="6BE3444F" w14:textId="77777777" w:rsidTr="009D6DDF">
        <w:trPr>
          <w:trHeight w:val="504"/>
        </w:trPr>
        <w:tc>
          <w:tcPr>
            <w:tcW w:w="917" w:type="dxa"/>
            <w:vAlign w:val="center"/>
          </w:tcPr>
          <w:p w14:paraId="4418FE35" w14:textId="587EB8C8"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3</w:t>
            </w:r>
          </w:p>
        </w:tc>
        <w:tc>
          <w:tcPr>
            <w:tcW w:w="1335" w:type="dxa"/>
            <w:vAlign w:val="center"/>
          </w:tcPr>
          <w:p w14:paraId="1F8E28F3" w14:textId="5A2C0CAF"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AR(1) year</w:t>
            </w:r>
          </w:p>
        </w:tc>
        <w:tc>
          <w:tcPr>
            <w:tcW w:w="1350" w:type="dxa"/>
            <w:vAlign w:val="center"/>
          </w:tcPr>
          <w:p w14:paraId="7480FBEA"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0.13 (0.06)</w:t>
            </w:r>
          </w:p>
        </w:tc>
        <w:tc>
          <w:tcPr>
            <w:tcW w:w="1350" w:type="dxa"/>
            <w:vAlign w:val="center"/>
          </w:tcPr>
          <w:p w14:paraId="134D368C"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0.98 (0.02)</w:t>
            </w:r>
          </w:p>
        </w:tc>
        <w:tc>
          <w:tcPr>
            <w:tcW w:w="1365" w:type="dxa"/>
            <w:gridSpan w:val="2"/>
            <w:vAlign w:val="center"/>
          </w:tcPr>
          <w:p w14:paraId="6CDD8F3F" w14:textId="0180E84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269" w:type="dxa"/>
          </w:tcPr>
          <w:p w14:paraId="0E8B6BD5" w14:textId="3813DBA1"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6AB8391E" w14:textId="05F47725"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-988.290</w:t>
            </w:r>
          </w:p>
        </w:tc>
        <w:tc>
          <w:tcPr>
            <w:tcW w:w="990" w:type="dxa"/>
            <w:vAlign w:val="center"/>
          </w:tcPr>
          <w:p w14:paraId="38741648"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-1816.6</w:t>
            </w:r>
          </w:p>
        </w:tc>
        <w:tc>
          <w:tcPr>
            <w:tcW w:w="810" w:type="dxa"/>
            <w:vAlign w:val="center"/>
          </w:tcPr>
          <w:p w14:paraId="58878E96" w14:textId="412AD097"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107.3</w:t>
            </w:r>
          </w:p>
        </w:tc>
        <w:tc>
          <w:tcPr>
            <w:tcW w:w="270" w:type="dxa"/>
          </w:tcPr>
          <w:p w14:paraId="3F3581EF"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637606CD" w14:textId="50FAC3C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1.19</w:t>
            </w:r>
          </w:p>
        </w:tc>
        <w:tc>
          <w:tcPr>
            <w:tcW w:w="721" w:type="dxa"/>
            <w:vAlign w:val="center"/>
          </w:tcPr>
          <w:p w14:paraId="41EFDF68" w14:textId="3EBA247D"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2</w:t>
            </w:r>
          </w:p>
        </w:tc>
        <w:tc>
          <w:tcPr>
            <w:tcW w:w="721" w:type="dxa"/>
            <w:vAlign w:val="center"/>
          </w:tcPr>
          <w:p w14:paraId="2A5A7911" w14:textId="69FFC2D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0.30</w:t>
            </w:r>
          </w:p>
        </w:tc>
      </w:tr>
      <w:tr w:rsidR="009D6DDF" w:rsidRPr="00A53D54" w14:paraId="5F449C56" w14:textId="77777777" w:rsidTr="009D6DDF">
        <w:trPr>
          <w:trHeight w:val="504"/>
        </w:trPr>
        <w:tc>
          <w:tcPr>
            <w:tcW w:w="917" w:type="dxa"/>
            <w:tcBorders>
              <w:bottom w:val="single" w:sz="4" w:space="0" w:color="auto"/>
            </w:tcBorders>
            <w:vAlign w:val="center"/>
          </w:tcPr>
          <w:p w14:paraId="08C08150" w14:textId="2AB9E79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4</w:t>
            </w:r>
          </w:p>
        </w:tc>
        <w:tc>
          <w:tcPr>
            <w:tcW w:w="1335" w:type="dxa"/>
            <w:tcBorders>
              <w:bottom w:val="single" w:sz="4" w:space="0" w:color="auto"/>
            </w:tcBorders>
            <w:vAlign w:val="center"/>
          </w:tcPr>
          <w:p w14:paraId="5D1219A1" w14:textId="0BB739FE"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2D AR(1)</w:t>
            </w:r>
          </w:p>
        </w:tc>
        <w:tc>
          <w:tcPr>
            <w:tcW w:w="1350" w:type="dxa"/>
            <w:tcBorders>
              <w:bottom w:val="single" w:sz="4" w:space="0" w:color="auto"/>
            </w:tcBorders>
            <w:vAlign w:val="center"/>
          </w:tcPr>
          <w:p w14:paraId="5DB5151C"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0.89 (0.12)</w:t>
            </w:r>
          </w:p>
        </w:tc>
        <w:tc>
          <w:tcPr>
            <w:tcW w:w="1350" w:type="dxa"/>
            <w:tcBorders>
              <w:bottom w:val="single" w:sz="4" w:space="0" w:color="auto"/>
            </w:tcBorders>
            <w:vAlign w:val="center"/>
          </w:tcPr>
          <w:p w14:paraId="06F7BA0D"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0.47 (0.21)</w:t>
            </w:r>
          </w:p>
        </w:tc>
        <w:tc>
          <w:tcPr>
            <w:tcW w:w="1365" w:type="dxa"/>
            <w:gridSpan w:val="2"/>
            <w:tcBorders>
              <w:bottom w:val="single" w:sz="4" w:space="0" w:color="auto"/>
            </w:tcBorders>
            <w:vAlign w:val="center"/>
          </w:tcPr>
          <w:p w14:paraId="7F8F1143" w14:textId="773A77A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0.39 (0.14)</w:t>
            </w:r>
          </w:p>
        </w:tc>
        <w:tc>
          <w:tcPr>
            <w:tcW w:w="269" w:type="dxa"/>
            <w:tcBorders>
              <w:bottom w:val="single" w:sz="4" w:space="0" w:color="auto"/>
            </w:tcBorders>
          </w:tcPr>
          <w:p w14:paraId="4BF901F1" w14:textId="0ACD42F9" w:rsidR="009D6DDF" w:rsidRPr="00A53D54" w:rsidRDefault="009D6DDF" w:rsidP="009D6DDF">
            <w:pPr>
              <w:spacing w:after="0"/>
              <w:ind w:firstLine="0"/>
              <w:jc w:val="center"/>
              <w:rPr>
                <w:rFonts w:ascii="Times New Roman" w:hAnsi="Times New Roman" w:cs="Times New Roman"/>
              </w:rPr>
            </w:pPr>
          </w:p>
        </w:tc>
        <w:tc>
          <w:tcPr>
            <w:tcW w:w="1260" w:type="dxa"/>
            <w:tcBorders>
              <w:bottom w:val="single" w:sz="4" w:space="0" w:color="auto"/>
            </w:tcBorders>
            <w:vAlign w:val="center"/>
          </w:tcPr>
          <w:p w14:paraId="411F9434" w14:textId="15B4965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-1042.965</w:t>
            </w:r>
          </w:p>
        </w:tc>
        <w:tc>
          <w:tcPr>
            <w:tcW w:w="990" w:type="dxa"/>
            <w:tcBorders>
              <w:bottom w:val="single" w:sz="4" w:space="0" w:color="auto"/>
            </w:tcBorders>
            <w:vAlign w:val="center"/>
          </w:tcPr>
          <w:p w14:paraId="738577F0"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-1923.9</w:t>
            </w:r>
          </w:p>
        </w:tc>
        <w:tc>
          <w:tcPr>
            <w:tcW w:w="810" w:type="dxa"/>
            <w:tcBorders>
              <w:bottom w:val="single" w:sz="4" w:space="0" w:color="auto"/>
            </w:tcBorders>
            <w:vAlign w:val="center"/>
          </w:tcPr>
          <w:p w14:paraId="6257255A" w14:textId="30D885E6"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0.0</w:t>
            </w:r>
          </w:p>
        </w:tc>
        <w:tc>
          <w:tcPr>
            <w:tcW w:w="270" w:type="dxa"/>
            <w:tcBorders>
              <w:bottom w:val="single" w:sz="4" w:space="0" w:color="auto"/>
            </w:tcBorders>
          </w:tcPr>
          <w:p w14:paraId="149FFE52" w14:textId="77777777" w:rsidR="009D6DDF" w:rsidRPr="00A53D54" w:rsidRDefault="009D6DDF" w:rsidP="009D6DDF">
            <w:pPr>
              <w:spacing w:after="0"/>
              <w:ind w:firstLine="0"/>
              <w:jc w:val="center"/>
              <w:rPr>
                <w:rFonts w:ascii="Times New Roman" w:hAnsi="Times New Roman" w:cs="Times New Roman"/>
              </w:rPr>
            </w:pPr>
          </w:p>
        </w:tc>
        <w:tc>
          <w:tcPr>
            <w:tcW w:w="719" w:type="dxa"/>
            <w:tcBorders>
              <w:bottom w:val="single" w:sz="4" w:space="0" w:color="auto"/>
            </w:tcBorders>
            <w:vAlign w:val="center"/>
          </w:tcPr>
          <w:p w14:paraId="4440CE94" w14:textId="02C6831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7</w:t>
            </w:r>
          </w:p>
        </w:tc>
        <w:tc>
          <w:tcPr>
            <w:tcW w:w="721" w:type="dxa"/>
            <w:tcBorders>
              <w:bottom w:val="single" w:sz="4" w:space="0" w:color="auto"/>
            </w:tcBorders>
            <w:vAlign w:val="center"/>
          </w:tcPr>
          <w:p w14:paraId="0541D84A" w14:textId="5BD43D1B"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w:t>
            </w:r>
            <w:r>
              <w:rPr>
                <w:rFonts w:ascii="Times New Roman" w:hAnsi="Times New Roman" w:cs="Times New Roman"/>
              </w:rPr>
              <w:t>10</w:t>
            </w:r>
          </w:p>
        </w:tc>
        <w:tc>
          <w:tcPr>
            <w:tcW w:w="721" w:type="dxa"/>
            <w:tcBorders>
              <w:bottom w:val="single" w:sz="4" w:space="0" w:color="auto"/>
            </w:tcBorders>
            <w:vAlign w:val="center"/>
          </w:tcPr>
          <w:p w14:paraId="4A133E2A" w14:textId="16E3BD28"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-0.06</w:t>
            </w:r>
          </w:p>
        </w:tc>
      </w:tr>
    </w:tbl>
    <w:p w14:paraId="224A4A7D" w14:textId="5A7DF1E1" w:rsidR="00C958E4" w:rsidRDefault="00C958E4" w:rsidP="00A53D54">
      <w:pPr>
        <w:ind w:firstLine="0"/>
        <w:rPr>
          <w:rFonts w:ascii="Times New Roman" w:hAnsi="Times New Roman" w:cs="Times New Roman"/>
        </w:rPr>
        <w:sectPr w:rsidR="00C958E4" w:rsidSect="00C958E4">
          <w:pgSz w:w="15840" w:h="12240" w:orient="landscape"/>
          <w:pgMar w:top="1440" w:right="1440" w:bottom="1440" w:left="1440" w:header="720" w:footer="720" w:gutter="0"/>
          <w:lnNumType w:countBy="1" w:restart="continuous"/>
          <w:cols w:space="720"/>
          <w:docGrid w:linePitch="360"/>
        </w:sectPr>
      </w:pPr>
      <w:r>
        <w:rPr>
          <w:rFonts w:ascii="Times New Roman" w:hAnsi="Times New Roman" w:cs="Times New Roman"/>
        </w:rPr>
        <w:br w:type="page"/>
      </w:r>
      <w:bookmarkStart w:id="541" w:name="table-3.-naa-m."/>
    </w:p>
    <w:p w14:paraId="3027FC10" w14:textId="673F3DB4" w:rsidR="00A53D54" w:rsidRPr="00A53D54" w:rsidRDefault="00A53D54" w:rsidP="00A53D54">
      <w:pPr>
        <w:ind w:firstLine="0"/>
        <w:rPr>
          <w:rFonts w:ascii="Times New Roman" w:hAnsi="Times New Roman" w:cs="Times New Roman"/>
        </w:rPr>
      </w:pPr>
      <w:r w:rsidRPr="00A53D54">
        <w:rPr>
          <w:rFonts w:ascii="Times New Roman" w:hAnsi="Times New Roman" w:cs="Times New Roman"/>
        </w:rPr>
        <w:lastRenderedPageBreak/>
        <w:t xml:space="preserve">Table </w:t>
      </w:r>
      <w:r w:rsidR="00B058E8">
        <w:rPr>
          <w:rFonts w:ascii="Times New Roman" w:hAnsi="Times New Roman" w:cs="Times New Roman"/>
        </w:rPr>
        <w:t>3</w:t>
      </w:r>
      <w:r w:rsidRPr="00A53D54">
        <w:rPr>
          <w:rFonts w:ascii="Times New Roman" w:hAnsi="Times New Roman" w:cs="Times New Roman"/>
        </w:rPr>
        <w:t xml:space="preserve">. </w:t>
      </w:r>
      <w:bookmarkEnd w:id="541"/>
      <w:r w:rsidR="002A322C">
        <w:rPr>
          <w:rFonts w:ascii="Times New Roman" w:hAnsi="Times New Roman" w:cs="Times New Roman"/>
        </w:rPr>
        <w:t>Model results where both numbers-at-age (NAA) and natural mortality (</w:t>
      </w:r>
      <w:r w:rsidR="006919C1">
        <w:rPr>
          <w:rFonts w:ascii="Times New Roman" w:hAnsi="Times New Roman" w:cs="Times New Roman"/>
          <w:i/>
          <w:iCs/>
        </w:rPr>
        <w:t>M</w:t>
      </w:r>
      <w:r w:rsidR="002A322C">
        <w:rPr>
          <w:rFonts w:ascii="Times New Roman" w:hAnsi="Times New Roman" w:cs="Times New Roman"/>
        </w:rPr>
        <w:t>) were estimated as random effects.</w:t>
      </w:r>
      <w:r w:rsidR="00214D31">
        <w:rPr>
          <w:rFonts w:ascii="Times New Roman" w:hAnsi="Times New Roman" w:cs="Times New Roman"/>
        </w:rPr>
        <w:t xml:space="preserve"> NAA-M-</w:t>
      </w:r>
      <w:r w:rsidR="00E1535F">
        <w:rPr>
          <w:rFonts w:ascii="Times New Roman" w:hAnsi="Times New Roman" w:cs="Times New Roman"/>
        </w:rPr>
        <w:t>3</w:t>
      </w:r>
      <w:r w:rsidR="00214D31">
        <w:rPr>
          <w:rFonts w:ascii="Times New Roman" w:hAnsi="Times New Roman" w:cs="Times New Roman"/>
        </w:rPr>
        <w:t xml:space="preserve"> had the lowest AIC but not Mohn’s</w:t>
      </w:r>
      <w:r w:rsidR="00214D31" w:rsidRPr="00A53D54">
        <w:rPr>
          <w:rFonts w:ascii="Times New Roman" w:hAnsi="Times New Roman" w:cs="Times New Roman"/>
        </w:rPr>
        <w:t xml:space="preserve"> </w:t>
      </w:r>
      <m:oMath>
        <m:r>
          <w:rPr>
            <w:rFonts w:ascii="Cambria Math" w:hAnsi="Cambria Math" w:cs="Times New Roman"/>
          </w:rPr>
          <m:t>ρ</m:t>
        </m:r>
      </m:oMath>
      <w:r w:rsidR="00214D31">
        <w:rPr>
          <w:rFonts w:ascii="Times New Roman" w:hAnsi="Times New Roman" w:cs="Times New Roman"/>
        </w:rPr>
        <w:t>. NAA-M-2 had higher AIC but the lowest Mohn’s</w:t>
      </w:r>
      <w:r w:rsidR="00214D31" w:rsidRPr="00A53D54">
        <w:rPr>
          <w:rFonts w:ascii="Times New Roman" w:hAnsi="Times New Roman" w:cs="Times New Roman"/>
        </w:rPr>
        <w:t xml:space="preserve"> </w:t>
      </w:r>
      <m:oMath>
        <m:r>
          <w:rPr>
            <w:rFonts w:ascii="Cambria Math" w:hAnsi="Cambria Math" w:cs="Times New Roman"/>
          </w:rPr>
          <m:t>ρ</m:t>
        </m:r>
      </m:oMath>
      <w:r w:rsidR="00214D31">
        <w:rPr>
          <w:rFonts w:ascii="Times New Roman" w:hAnsi="Times New Roman" w:cs="Times New Roman"/>
        </w:rPr>
        <w:t xml:space="preserve">. Mohn’s </w:t>
      </w:r>
      <m:oMath>
        <m:r>
          <w:rPr>
            <w:rFonts w:ascii="Cambria Math" w:hAnsi="Cambria Math" w:cs="Times New Roman"/>
          </w:rPr>
          <m:t>ρ</m:t>
        </m:r>
      </m:oMath>
      <w:r w:rsidR="00214D31">
        <w:rPr>
          <w:rFonts w:ascii="Times New Roman" w:hAnsi="Times New Roman" w:cs="Times New Roman"/>
        </w:rPr>
        <w:t xml:space="preserve"> abbreviations: </w:t>
      </w:r>
      <w:r w:rsidR="00214D31" w:rsidRPr="00660ABD">
        <w:rPr>
          <w:rFonts w:ascii="Times New Roman" w:hAnsi="Times New Roman" w:cs="Times New Roman"/>
          <w:i/>
          <w:iCs/>
        </w:rPr>
        <w:t>R</w:t>
      </w:r>
      <w:r w:rsidR="00214D31">
        <w:rPr>
          <w:rFonts w:ascii="Times New Roman" w:hAnsi="Times New Roman" w:cs="Times New Roman"/>
        </w:rPr>
        <w:t xml:space="preserve"> = recruitment, </w:t>
      </w:r>
      <w:r w:rsidR="00214D31" w:rsidRPr="00660ABD">
        <w:rPr>
          <w:rFonts w:ascii="Times New Roman" w:hAnsi="Times New Roman" w:cs="Times New Roman"/>
          <w:i/>
          <w:iCs/>
        </w:rPr>
        <w:t>SSB</w:t>
      </w:r>
      <w:r w:rsidR="00214D31">
        <w:rPr>
          <w:rFonts w:ascii="Times New Roman" w:hAnsi="Times New Roman" w:cs="Times New Roman"/>
        </w:rPr>
        <w:t xml:space="preserve"> = spawning stock biomass, and </w:t>
      </w:r>
      <w:r w:rsidR="00214D31" w:rsidRPr="00660ABD">
        <w:rPr>
          <w:rFonts w:ascii="Times New Roman" w:hAnsi="Times New Roman" w:cs="Times New Roman"/>
          <w:i/>
          <w:iCs/>
        </w:rPr>
        <w:t>F</w:t>
      </w:r>
      <w:r w:rsidR="00214D31">
        <w:rPr>
          <w:rFonts w:ascii="Times New Roman" w:hAnsi="Times New Roman" w:cs="Times New Roman"/>
        </w:rPr>
        <w:t xml:space="preserve"> = fishing mortality averaged over ages 4-5.</w:t>
      </w:r>
      <w:r w:rsidR="00E1535F">
        <w:rPr>
          <w:rFonts w:ascii="Times New Roman" w:hAnsi="Times New Roman" w:cs="Times New Roman"/>
        </w:rPr>
        <w:t xml:space="preserve"> NAA-M-4 did not converge.</w:t>
      </w:r>
    </w:p>
    <w:tbl>
      <w:tblPr>
        <w:tblStyle w:val="Table"/>
        <w:tblW w:w="0" w:type="auto"/>
        <w:tblLook w:val="07E0" w:firstRow="1" w:lastRow="1" w:firstColumn="1" w:lastColumn="1" w:noHBand="1" w:noVBand="1"/>
      </w:tblPr>
      <w:tblGrid>
        <w:gridCol w:w="1230"/>
        <w:gridCol w:w="2061"/>
        <w:gridCol w:w="1788"/>
        <w:gridCol w:w="222"/>
        <w:gridCol w:w="1196"/>
        <w:gridCol w:w="956"/>
        <w:gridCol w:w="760"/>
        <w:gridCol w:w="222"/>
        <w:gridCol w:w="716"/>
        <w:gridCol w:w="660"/>
        <w:gridCol w:w="716"/>
      </w:tblGrid>
      <w:tr w:rsidR="009D6DDF" w:rsidRPr="00A53D54" w14:paraId="2D846D0D" w14:textId="77777777" w:rsidTr="000F0308">
        <w:trPr>
          <w:trHeight w:val="360"/>
        </w:trPr>
        <w:tc>
          <w:tcPr>
            <w:tcW w:w="0" w:type="auto"/>
            <w:tcBorders>
              <w:top w:val="single" w:sz="4" w:space="0" w:color="auto"/>
            </w:tcBorders>
            <w:vAlign w:val="center"/>
          </w:tcPr>
          <w:p w14:paraId="3A11D378" w14:textId="77777777" w:rsidR="009D6DDF" w:rsidRPr="00A53D54" w:rsidRDefault="009D6DDF" w:rsidP="0042447A">
            <w:pPr>
              <w:spacing w:after="0"/>
              <w:ind w:firstLine="0"/>
              <w:jc w:val="center"/>
              <w:rPr>
                <w:rFonts w:ascii="Times New Roman" w:hAnsi="Times New Roman" w:cs="Times New Roman"/>
              </w:rPr>
            </w:pPr>
          </w:p>
        </w:tc>
        <w:tc>
          <w:tcPr>
            <w:tcW w:w="0" w:type="auto"/>
            <w:gridSpan w:val="2"/>
            <w:tcBorders>
              <w:top w:val="single" w:sz="4" w:space="0" w:color="auto"/>
              <w:bottom w:val="single" w:sz="0" w:space="0" w:color="auto"/>
            </w:tcBorders>
            <w:vAlign w:val="center"/>
          </w:tcPr>
          <w:p w14:paraId="35FFC50D" w14:textId="0343EFE5" w:rsidR="009D6DDF" w:rsidRPr="00A53D54" w:rsidRDefault="009D6DDF" w:rsidP="0042447A">
            <w:pPr>
              <w:spacing w:after="0"/>
              <w:ind w:firstLine="0"/>
              <w:rPr>
                <w:rFonts w:ascii="Times New Roman" w:hAnsi="Times New Roman" w:cs="Times New Roman"/>
              </w:rPr>
            </w:pPr>
            <w:r>
              <w:rPr>
                <w:rFonts w:ascii="Times New Roman" w:hAnsi="Times New Roman" w:cs="Times New Roman"/>
              </w:rPr>
              <w:t>Estimated parameters</w:t>
            </w:r>
          </w:p>
        </w:tc>
        <w:tc>
          <w:tcPr>
            <w:tcW w:w="0" w:type="auto"/>
            <w:tcBorders>
              <w:top w:val="single" w:sz="4" w:space="0" w:color="auto"/>
            </w:tcBorders>
            <w:vAlign w:val="center"/>
          </w:tcPr>
          <w:p w14:paraId="7733D57B" w14:textId="77777777" w:rsidR="009D6DDF" w:rsidRDefault="009D6DDF" w:rsidP="0042447A">
            <w:pPr>
              <w:spacing w:after="0"/>
              <w:ind w:firstLine="0"/>
              <w:rPr>
                <w:rFonts w:ascii="Times New Roman" w:eastAsia="Calibri" w:hAnsi="Times New Roman" w:cs="Times New Roman"/>
              </w:rPr>
            </w:pPr>
          </w:p>
        </w:tc>
        <w:tc>
          <w:tcPr>
            <w:tcW w:w="0" w:type="auto"/>
            <w:gridSpan w:val="3"/>
            <w:tcBorders>
              <w:top w:val="single" w:sz="4" w:space="0" w:color="auto"/>
              <w:bottom w:val="single" w:sz="0" w:space="0" w:color="auto"/>
            </w:tcBorders>
            <w:vAlign w:val="center"/>
          </w:tcPr>
          <w:p w14:paraId="65FEFDEB" w14:textId="09720B9A" w:rsidR="009D6DDF" w:rsidRPr="00A53D54" w:rsidRDefault="009D6DDF" w:rsidP="0042447A">
            <w:pPr>
              <w:spacing w:after="0"/>
              <w:ind w:firstLine="0"/>
              <w:rPr>
                <w:rFonts w:ascii="Times New Roman" w:eastAsia="Calibri" w:hAnsi="Times New Roman" w:cs="Times New Roman"/>
              </w:rPr>
            </w:pPr>
            <w:r>
              <w:rPr>
                <w:rFonts w:ascii="Times New Roman" w:eastAsia="Calibri" w:hAnsi="Times New Roman" w:cs="Times New Roman"/>
              </w:rPr>
              <w:t>Model fit</w:t>
            </w:r>
          </w:p>
        </w:tc>
        <w:tc>
          <w:tcPr>
            <w:tcW w:w="0" w:type="auto"/>
            <w:tcBorders>
              <w:top w:val="single" w:sz="4" w:space="0" w:color="auto"/>
            </w:tcBorders>
            <w:vAlign w:val="center"/>
          </w:tcPr>
          <w:p w14:paraId="45CF8D27" w14:textId="77777777" w:rsidR="009D6DDF" w:rsidRDefault="009D6DDF" w:rsidP="0042447A">
            <w:pPr>
              <w:spacing w:after="0"/>
              <w:ind w:firstLine="0"/>
              <w:rPr>
                <w:rFonts w:ascii="Times New Roman" w:hAnsi="Times New Roman" w:cs="Times New Roman"/>
              </w:rPr>
            </w:pPr>
          </w:p>
        </w:tc>
        <w:tc>
          <w:tcPr>
            <w:tcW w:w="0" w:type="auto"/>
            <w:gridSpan w:val="3"/>
            <w:tcBorders>
              <w:top w:val="single" w:sz="4" w:space="0" w:color="auto"/>
              <w:bottom w:val="single" w:sz="0" w:space="0" w:color="auto"/>
            </w:tcBorders>
            <w:vAlign w:val="center"/>
          </w:tcPr>
          <w:p w14:paraId="73C02626" w14:textId="01DAE6A9" w:rsidR="009D6DDF" w:rsidRPr="00A53D54" w:rsidRDefault="009D6DDF" w:rsidP="0042447A">
            <w:pPr>
              <w:spacing w:after="0"/>
              <w:ind w:firstLine="0"/>
              <w:rPr>
                <w:rFonts w:ascii="Times New Roman" w:hAnsi="Times New Roman" w:cs="Times New Roman"/>
              </w:rPr>
            </w:pPr>
            <w:r>
              <w:rPr>
                <w:rFonts w:ascii="Times New Roman" w:hAnsi="Times New Roman" w:cs="Times New Roman"/>
              </w:rPr>
              <w:t xml:space="preserve">Mohn’s </w:t>
            </w:r>
            <m:oMath>
              <m:r>
                <w:rPr>
                  <w:rFonts w:ascii="Cambria Math" w:hAnsi="Cambria Math" w:cs="Times New Roman"/>
                </w:rPr>
                <m:t>ρ</m:t>
              </m:r>
            </m:oMath>
          </w:p>
        </w:tc>
      </w:tr>
      <w:tr w:rsidR="009D6DDF" w:rsidRPr="00A53D54" w14:paraId="42AC27F8" w14:textId="77777777" w:rsidTr="0042447A">
        <w:trPr>
          <w:trHeight w:val="360"/>
        </w:trPr>
        <w:tc>
          <w:tcPr>
            <w:tcW w:w="0" w:type="auto"/>
            <w:tcBorders>
              <w:bottom w:val="single" w:sz="0" w:space="0" w:color="auto"/>
            </w:tcBorders>
            <w:vAlign w:val="center"/>
          </w:tcPr>
          <w:p w14:paraId="08FDBB05"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Model</w:t>
            </w:r>
          </w:p>
        </w:tc>
        <w:tc>
          <w:tcPr>
            <w:tcW w:w="0" w:type="auto"/>
            <w:tcBorders>
              <w:bottom w:val="single" w:sz="0" w:space="0" w:color="auto"/>
            </w:tcBorders>
            <w:vAlign w:val="center"/>
          </w:tcPr>
          <w:p w14:paraId="08FC740E" w14:textId="6092302C"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w:t>
            </w:r>
          </w:p>
        </w:tc>
        <w:tc>
          <w:tcPr>
            <w:tcW w:w="0" w:type="auto"/>
            <w:tcBorders>
              <w:bottom w:val="single" w:sz="0" w:space="0" w:color="auto"/>
            </w:tcBorders>
            <w:vAlign w:val="center"/>
          </w:tcPr>
          <w:p w14:paraId="57FCEA44" w14:textId="0B22C68E" w:rsidR="009D6DDF" w:rsidRPr="00A53D54" w:rsidRDefault="009D6DDF" w:rsidP="0042447A">
            <w:pPr>
              <w:spacing w:after="0"/>
              <w:ind w:firstLine="0"/>
              <w:jc w:val="center"/>
              <w:rPr>
                <w:rFonts w:ascii="Times New Roman" w:hAnsi="Times New Roman" w:cs="Times New Roman"/>
              </w:rPr>
            </w:pPr>
            <w:r>
              <w:rPr>
                <w:rFonts w:ascii="Times New Roman" w:hAnsi="Times New Roman" w:cs="Times New Roman"/>
              </w:rPr>
              <w:t>M</w:t>
            </w:r>
          </w:p>
        </w:tc>
        <w:tc>
          <w:tcPr>
            <w:tcW w:w="0" w:type="auto"/>
            <w:tcBorders>
              <w:bottom w:val="single" w:sz="0" w:space="0" w:color="auto"/>
            </w:tcBorders>
            <w:vAlign w:val="center"/>
          </w:tcPr>
          <w:p w14:paraId="62D637C4"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0" w:space="0" w:color="auto"/>
            </w:tcBorders>
            <w:vAlign w:val="center"/>
          </w:tcPr>
          <w:p w14:paraId="455CFF1F" w14:textId="1A91B4EA"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p>
        </w:tc>
        <w:tc>
          <w:tcPr>
            <w:tcW w:w="0" w:type="auto"/>
            <w:tcBorders>
              <w:bottom w:val="single" w:sz="0" w:space="0" w:color="auto"/>
            </w:tcBorders>
            <w:vAlign w:val="center"/>
          </w:tcPr>
          <w:p w14:paraId="1BB41D62"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AIC</w:t>
            </w:r>
          </w:p>
        </w:tc>
        <w:tc>
          <w:tcPr>
            <w:tcW w:w="0" w:type="auto"/>
            <w:tcBorders>
              <w:bottom w:val="single" w:sz="0" w:space="0" w:color="auto"/>
            </w:tcBorders>
            <w:vAlign w:val="center"/>
          </w:tcPr>
          <w:p w14:paraId="67D7F943" w14:textId="77777777" w:rsidR="009D6DDF" w:rsidRPr="00A53D54" w:rsidRDefault="009D6DDF" w:rsidP="0042447A">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0" w:type="auto"/>
            <w:tcBorders>
              <w:bottom w:val="single" w:sz="0" w:space="0" w:color="auto"/>
            </w:tcBorders>
            <w:vAlign w:val="center"/>
          </w:tcPr>
          <w:p w14:paraId="75C58F3A"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0" w:space="0" w:color="auto"/>
            </w:tcBorders>
            <w:vAlign w:val="center"/>
          </w:tcPr>
          <w:p w14:paraId="6382762D" w14:textId="15B9C54A" w:rsidR="009D6DDF" w:rsidRPr="00A53D54" w:rsidRDefault="00BF1FC1"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0" w:type="auto"/>
            <w:tcBorders>
              <w:bottom w:val="single" w:sz="0" w:space="0" w:color="auto"/>
            </w:tcBorders>
            <w:vAlign w:val="center"/>
          </w:tcPr>
          <w:p w14:paraId="1EFC7956" w14:textId="530ADBB6" w:rsidR="009D6DDF" w:rsidRPr="00A53D54" w:rsidRDefault="00BF1FC1"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0" w:type="auto"/>
            <w:tcBorders>
              <w:bottom w:val="single" w:sz="0" w:space="0" w:color="auto"/>
            </w:tcBorders>
            <w:vAlign w:val="center"/>
          </w:tcPr>
          <w:p w14:paraId="56C79BAD" w14:textId="1D0E7359" w:rsidR="009D6DDF" w:rsidRPr="00A53D54" w:rsidRDefault="00BF1FC1"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9D6DDF" w:rsidRPr="00A53D54" w14:paraId="4C6FF13E" w14:textId="77777777" w:rsidTr="0042447A">
        <w:trPr>
          <w:trHeight w:val="504"/>
        </w:trPr>
        <w:tc>
          <w:tcPr>
            <w:tcW w:w="0" w:type="auto"/>
            <w:vAlign w:val="center"/>
          </w:tcPr>
          <w:p w14:paraId="6186330D"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NAA-M-1</w:t>
            </w:r>
          </w:p>
        </w:tc>
        <w:tc>
          <w:tcPr>
            <w:tcW w:w="0" w:type="auto"/>
            <w:vAlign w:val="center"/>
          </w:tcPr>
          <w:p w14:paraId="74617161" w14:textId="720A9A7B" w:rsidR="009D6DDF" w:rsidRPr="00A53D54" w:rsidRDefault="00BF1FC1"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59479983" w14:textId="7C8FAE4E" w:rsidR="009D6DDF" w:rsidRPr="00A53D54" w:rsidRDefault="00BF1FC1"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0C7E43EF"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65B10E1D" w14:textId="4F265456"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-1051.090</w:t>
            </w:r>
          </w:p>
        </w:tc>
        <w:tc>
          <w:tcPr>
            <w:tcW w:w="0" w:type="auto"/>
            <w:vAlign w:val="center"/>
          </w:tcPr>
          <w:p w14:paraId="54774C1F"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-1942.2</w:t>
            </w:r>
          </w:p>
        </w:tc>
        <w:tc>
          <w:tcPr>
            <w:tcW w:w="0" w:type="auto"/>
            <w:vAlign w:val="center"/>
          </w:tcPr>
          <w:p w14:paraId="7FB01614"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17.3</w:t>
            </w:r>
          </w:p>
        </w:tc>
        <w:tc>
          <w:tcPr>
            <w:tcW w:w="0" w:type="auto"/>
            <w:vAlign w:val="center"/>
          </w:tcPr>
          <w:p w14:paraId="2ACCE72F"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214BEEC9" w14:textId="22964E6A"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0.20</w:t>
            </w:r>
          </w:p>
        </w:tc>
        <w:tc>
          <w:tcPr>
            <w:tcW w:w="0" w:type="auto"/>
            <w:vAlign w:val="center"/>
          </w:tcPr>
          <w:p w14:paraId="79144FAF" w14:textId="7C7199B9"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7</w:t>
            </w:r>
          </w:p>
        </w:tc>
        <w:tc>
          <w:tcPr>
            <w:tcW w:w="0" w:type="auto"/>
            <w:vAlign w:val="center"/>
          </w:tcPr>
          <w:p w14:paraId="1B41F565" w14:textId="573FE3F2"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-0.09</w:t>
            </w:r>
          </w:p>
        </w:tc>
      </w:tr>
      <w:tr w:rsidR="009D6DDF" w:rsidRPr="00A53D54" w14:paraId="6E9EDDC5" w14:textId="77777777" w:rsidTr="0042447A">
        <w:trPr>
          <w:trHeight w:val="504"/>
        </w:trPr>
        <w:tc>
          <w:tcPr>
            <w:tcW w:w="0" w:type="auto"/>
            <w:vAlign w:val="center"/>
          </w:tcPr>
          <w:p w14:paraId="7D86B149"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NAA-M-2</w:t>
            </w:r>
          </w:p>
        </w:tc>
        <w:tc>
          <w:tcPr>
            <w:tcW w:w="0" w:type="auto"/>
            <w:vAlign w:val="center"/>
          </w:tcPr>
          <w:p w14:paraId="334C2E96" w14:textId="7FDA9FA3" w:rsidR="009D6DDF" w:rsidRPr="00A53D54" w:rsidRDefault="00BF1FC1"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0CA40E15" w14:textId="5F0F856A" w:rsidR="009D6DDF" w:rsidRPr="00A53D54" w:rsidRDefault="00BF1FC1"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vAlign w:val="center"/>
          </w:tcPr>
          <w:p w14:paraId="3120DF35"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466D1925" w14:textId="6300CF62"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-1048.691</w:t>
            </w:r>
          </w:p>
        </w:tc>
        <w:tc>
          <w:tcPr>
            <w:tcW w:w="0" w:type="auto"/>
            <w:vAlign w:val="center"/>
          </w:tcPr>
          <w:p w14:paraId="626A8166"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-1933.4</w:t>
            </w:r>
          </w:p>
        </w:tc>
        <w:tc>
          <w:tcPr>
            <w:tcW w:w="0" w:type="auto"/>
            <w:vAlign w:val="center"/>
          </w:tcPr>
          <w:p w14:paraId="2AF3018B"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26.1</w:t>
            </w:r>
          </w:p>
        </w:tc>
        <w:tc>
          <w:tcPr>
            <w:tcW w:w="0" w:type="auto"/>
            <w:vAlign w:val="center"/>
          </w:tcPr>
          <w:p w14:paraId="1F71B866"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478F0305" w14:textId="2005A6DC"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-0.22</w:t>
            </w:r>
          </w:p>
        </w:tc>
        <w:tc>
          <w:tcPr>
            <w:tcW w:w="0" w:type="auto"/>
            <w:vAlign w:val="center"/>
          </w:tcPr>
          <w:p w14:paraId="5473A245" w14:textId="393E50B5"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2</w:t>
            </w:r>
          </w:p>
        </w:tc>
        <w:tc>
          <w:tcPr>
            <w:tcW w:w="0" w:type="auto"/>
            <w:vAlign w:val="center"/>
          </w:tcPr>
          <w:p w14:paraId="73250788" w14:textId="76BB51AD"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4</w:t>
            </w:r>
          </w:p>
        </w:tc>
      </w:tr>
      <w:tr w:rsidR="009D6DDF" w:rsidRPr="00A53D54" w14:paraId="614D2E71" w14:textId="77777777" w:rsidTr="009D6DDF">
        <w:trPr>
          <w:trHeight w:val="504"/>
        </w:trPr>
        <w:tc>
          <w:tcPr>
            <w:tcW w:w="0" w:type="auto"/>
            <w:vAlign w:val="center"/>
          </w:tcPr>
          <w:p w14:paraId="2D3C0168" w14:textId="143DE314"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3</w:t>
            </w:r>
          </w:p>
        </w:tc>
        <w:tc>
          <w:tcPr>
            <w:tcW w:w="0" w:type="auto"/>
            <w:vAlign w:val="center"/>
          </w:tcPr>
          <w:p w14:paraId="720ECDF7" w14:textId="7BFD732B" w:rsidR="009D6DDF" w:rsidRPr="00A53D54" w:rsidRDefault="00BF1FC1"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vAlign w:val="center"/>
          </w:tcPr>
          <w:p w14:paraId="3D007F1B" w14:textId="2EF7F482" w:rsidR="009D6DDF" w:rsidRPr="00A53D54" w:rsidRDefault="00BF1FC1"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197566D2"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76BE165A" w14:textId="6234AA48"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-1061.727</w:t>
            </w:r>
          </w:p>
        </w:tc>
        <w:tc>
          <w:tcPr>
            <w:tcW w:w="0" w:type="auto"/>
            <w:vAlign w:val="center"/>
          </w:tcPr>
          <w:p w14:paraId="756C7A25"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-1959.5</w:t>
            </w:r>
          </w:p>
        </w:tc>
        <w:tc>
          <w:tcPr>
            <w:tcW w:w="0" w:type="auto"/>
            <w:vAlign w:val="center"/>
          </w:tcPr>
          <w:p w14:paraId="5D96DC98"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p>
        </w:tc>
        <w:tc>
          <w:tcPr>
            <w:tcW w:w="0" w:type="auto"/>
            <w:vAlign w:val="center"/>
          </w:tcPr>
          <w:p w14:paraId="19B24238"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7F99967F" w14:textId="56205C98"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0.5</w:t>
            </w:r>
            <w:r>
              <w:rPr>
                <w:rFonts w:ascii="Times New Roman" w:hAnsi="Times New Roman" w:cs="Times New Roman"/>
              </w:rPr>
              <w:t>2</w:t>
            </w:r>
          </w:p>
        </w:tc>
        <w:tc>
          <w:tcPr>
            <w:tcW w:w="0" w:type="auto"/>
            <w:vAlign w:val="center"/>
          </w:tcPr>
          <w:p w14:paraId="422F79D4" w14:textId="178D7031"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0.10</w:t>
            </w:r>
          </w:p>
        </w:tc>
        <w:tc>
          <w:tcPr>
            <w:tcW w:w="0" w:type="auto"/>
            <w:vAlign w:val="center"/>
          </w:tcPr>
          <w:p w14:paraId="32617EE0" w14:textId="666C609E"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4</w:t>
            </w:r>
          </w:p>
        </w:tc>
      </w:tr>
      <w:tr w:rsidR="009D6DDF" w:rsidRPr="00A53D54" w14:paraId="30BAF044" w14:textId="77777777" w:rsidTr="009D6DDF">
        <w:trPr>
          <w:trHeight w:val="504"/>
        </w:trPr>
        <w:tc>
          <w:tcPr>
            <w:tcW w:w="0" w:type="auto"/>
            <w:tcBorders>
              <w:bottom w:val="single" w:sz="4" w:space="0" w:color="auto"/>
            </w:tcBorders>
            <w:vAlign w:val="center"/>
          </w:tcPr>
          <w:p w14:paraId="68FB816F" w14:textId="3A3A245F"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4</w:t>
            </w:r>
          </w:p>
        </w:tc>
        <w:tc>
          <w:tcPr>
            <w:tcW w:w="0" w:type="auto"/>
            <w:tcBorders>
              <w:bottom w:val="single" w:sz="4" w:space="0" w:color="auto"/>
            </w:tcBorders>
            <w:vAlign w:val="center"/>
          </w:tcPr>
          <w:p w14:paraId="13A17E1B" w14:textId="147D0D04" w:rsidR="009D6DDF" w:rsidRPr="00A53D54" w:rsidRDefault="00BF1FC1"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tcBorders>
              <w:bottom w:val="single" w:sz="4" w:space="0" w:color="auto"/>
            </w:tcBorders>
            <w:vAlign w:val="center"/>
          </w:tcPr>
          <w:p w14:paraId="356F922C" w14:textId="274B2BAA" w:rsidR="009D6DDF" w:rsidRPr="00A53D54" w:rsidRDefault="00BF1FC1"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tcBorders>
              <w:bottom w:val="single" w:sz="4" w:space="0" w:color="auto"/>
            </w:tcBorders>
            <w:vAlign w:val="center"/>
          </w:tcPr>
          <w:p w14:paraId="509671E3"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5913D63" w14:textId="47F657E3"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7FECC0E6"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38B131C3"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A9603F4"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00CEE993" w14:textId="66A31CD5"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CE356D0"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58863C0F" w14:textId="77777777" w:rsidR="009D6DDF" w:rsidRPr="00A53D54" w:rsidRDefault="009D6DDF" w:rsidP="0042447A">
            <w:pPr>
              <w:spacing w:after="0"/>
              <w:ind w:firstLine="0"/>
              <w:jc w:val="center"/>
              <w:rPr>
                <w:rFonts w:ascii="Times New Roman" w:hAnsi="Times New Roman" w:cs="Times New Roman"/>
              </w:rPr>
            </w:pPr>
          </w:p>
        </w:tc>
      </w:tr>
    </w:tbl>
    <w:p w14:paraId="5CE31AA2" w14:textId="77777777" w:rsidR="002A322C" w:rsidRDefault="002A322C">
      <w:pPr>
        <w:ind w:firstLine="0"/>
        <w:rPr>
          <w:rFonts w:ascii="Times New Roman" w:hAnsi="Times New Roman" w:cs="Times New Roman"/>
        </w:rPr>
      </w:pPr>
      <w:bookmarkStart w:id="542" w:name="table-4.-naa-m-cpi."/>
      <w:r>
        <w:rPr>
          <w:rFonts w:ascii="Times New Roman" w:hAnsi="Times New Roman" w:cs="Times New Roman"/>
        </w:rPr>
        <w:br w:type="page"/>
      </w:r>
    </w:p>
    <w:p w14:paraId="59F5F7F2" w14:textId="77777777" w:rsidR="0042447A" w:rsidRDefault="0042447A" w:rsidP="00A53D54">
      <w:pPr>
        <w:ind w:firstLine="0"/>
        <w:rPr>
          <w:rFonts w:ascii="Times New Roman" w:hAnsi="Times New Roman" w:cs="Times New Roman"/>
        </w:rPr>
        <w:sectPr w:rsidR="0042447A" w:rsidSect="0042447A">
          <w:pgSz w:w="15840" w:h="12240" w:orient="landscape"/>
          <w:pgMar w:top="1440" w:right="1440" w:bottom="1440" w:left="1440" w:header="720" w:footer="720" w:gutter="0"/>
          <w:lnNumType w:countBy="1" w:restart="continuous"/>
          <w:cols w:space="720"/>
          <w:docGrid w:linePitch="360"/>
        </w:sectPr>
      </w:pPr>
    </w:p>
    <w:bookmarkEnd w:id="542"/>
    <w:p w14:paraId="731DD25D" w14:textId="6C5E40E6" w:rsidR="00DB57DB" w:rsidRPr="00A53D54" w:rsidRDefault="00DB57DB" w:rsidP="00DB57DB">
      <w:pPr>
        <w:ind w:firstLine="0"/>
        <w:rPr>
          <w:rFonts w:ascii="Times New Roman" w:hAnsi="Times New Roman" w:cs="Times New Roman"/>
        </w:rPr>
      </w:pPr>
      <w:r w:rsidRPr="00A53D54">
        <w:rPr>
          <w:rFonts w:ascii="Times New Roman" w:hAnsi="Times New Roman" w:cs="Times New Roman"/>
        </w:rPr>
        <w:lastRenderedPageBreak/>
        <w:t xml:space="preserve">Table </w:t>
      </w:r>
      <w:r w:rsidR="00B058E8">
        <w:rPr>
          <w:rFonts w:ascii="Times New Roman" w:hAnsi="Times New Roman" w:cs="Times New Roman"/>
        </w:rPr>
        <w:t>4</w:t>
      </w:r>
      <w:r w:rsidRPr="00A53D54">
        <w:rPr>
          <w:rFonts w:ascii="Times New Roman" w:hAnsi="Times New Roman" w:cs="Times New Roman"/>
        </w:rPr>
        <w:t xml:space="preserve">. </w:t>
      </w:r>
      <w:r>
        <w:rPr>
          <w:rFonts w:ascii="Times New Roman" w:hAnsi="Times New Roman" w:cs="Times New Roman"/>
        </w:rPr>
        <w:t xml:space="preserve">Results from models that estimated an effect of the Cold Pool Index (CPI) on recruitment, </w:t>
      </w:r>
      <w:r w:rsidR="004502E4">
        <w:rPr>
          <w:rFonts w:ascii="Times New Roman" w:hAnsi="Times New Roman" w:cs="Times New Roman"/>
        </w:rPr>
        <w:t>in addition to</w:t>
      </w:r>
      <w:r>
        <w:rPr>
          <w:rFonts w:ascii="Times New Roman" w:hAnsi="Times New Roman" w:cs="Times New Roman"/>
        </w:rPr>
        <w:t xml:space="preserve"> random effects on numbers-at-age (NAA) and natural mortality (</w:t>
      </w:r>
      <w:r w:rsidR="006919C1">
        <w:rPr>
          <w:rFonts w:ascii="Times New Roman" w:hAnsi="Times New Roman" w:cs="Times New Roman"/>
          <w:i/>
          <w:iCs/>
        </w:rPr>
        <w:t>M</w:t>
      </w:r>
      <w:r w:rsidR="004502E4">
        <w:rPr>
          <w:rFonts w:ascii="Times New Roman" w:hAnsi="Times New Roman" w:cs="Times New Roman"/>
        </w:rPr>
        <w:t>).</w:t>
      </w:r>
      <w:r>
        <w:rPr>
          <w:rFonts w:ascii="Times New Roman" w:hAnsi="Times New Roman" w:cs="Times New Roman"/>
        </w:rPr>
        <w:t xml:space="preserve"> NAA-M-</w:t>
      </w:r>
      <w:r w:rsidR="004502E4">
        <w:rPr>
          <w:rFonts w:ascii="Times New Roman" w:hAnsi="Times New Roman" w:cs="Times New Roman"/>
        </w:rPr>
        <w:t>CPI-</w:t>
      </w:r>
      <w:r w:rsidR="00E1535F">
        <w:rPr>
          <w:rFonts w:ascii="Times New Roman" w:hAnsi="Times New Roman" w:cs="Times New Roman"/>
        </w:rPr>
        <w:t>1</w:t>
      </w:r>
      <w:r>
        <w:rPr>
          <w:rFonts w:ascii="Times New Roman" w:hAnsi="Times New Roman" w:cs="Times New Roman"/>
        </w:rPr>
        <w:t xml:space="preserve"> had the lowest AIC but not Mohn’s</w:t>
      </w:r>
      <w:r w:rsidRPr="00A53D54">
        <w:rPr>
          <w:rFonts w:ascii="Times New Roman" w:hAnsi="Times New Roman" w:cs="Times New Roman"/>
        </w:rPr>
        <w:t xml:space="preserve"> </w:t>
      </w:r>
      <m:oMath>
        <m:r>
          <w:rPr>
            <w:rFonts w:ascii="Cambria Math" w:hAnsi="Cambria Math" w:cs="Times New Roman"/>
          </w:rPr>
          <m:t>ρ</m:t>
        </m:r>
      </m:oMath>
      <w:r>
        <w:rPr>
          <w:rFonts w:ascii="Times New Roman" w:hAnsi="Times New Roman" w:cs="Times New Roman"/>
        </w:rPr>
        <w:t>. NAA-M-</w:t>
      </w:r>
      <w:r w:rsidR="004502E4">
        <w:rPr>
          <w:rFonts w:ascii="Times New Roman" w:hAnsi="Times New Roman" w:cs="Times New Roman"/>
        </w:rPr>
        <w:t>CPI-</w:t>
      </w:r>
      <w:r>
        <w:rPr>
          <w:rFonts w:ascii="Times New Roman" w:hAnsi="Times New Roman" w:cs="Times New Roman"/>
        </w:rPr>
        <w:t>2 had higher AIC but the lowest Mohn’s</w:t>
      </w:r>
      <w:r w:rsidRPr="00A53D54">
        <w:rPr>
          <w:rFonts w:ascii="Times New Roman" w:hAnsi="Times New Roman" w:cs="Times New Roman"/>
        </w:rPr>
        <w:t xml:space="preserve"> </w:t>
      </w:r>
      <m:oMath>
        <m:r>
          <w:rPr>
            <w:rFonts w:ascii="Cambria Math" w:hAnsi="Cambria Math" w:cs="Times New Roman"/>
          </w:rPr>
          <m:t>ρ</m:t>
        </m:r>
      </m:oMath>
      <w:r>
        <w:rPr>
          <w:rFonts w:ascii="Times New Roman" w:hAnsi="Times New Roman" w:cs="Times New Roman"/>
        </w:rPr>
        <w:t>.</w:t>
      </w:r>
      <w:r w:rsidR="004502E4">
        <w:rPr>
          <w:rFonts w:ascii="Times New Roman" w:hAnsi="Times New Roman" w:cs="Times New Roman"/>
        </w:rPr>
        <w:t xml:space="preserve"> </w:t>
      </w:r>
      <w:r>
        <w:rPr>
          <w:rFonts w:ascii="Times New Roman" w:hAnsi="Times New Roman" w:cs="Times New Roman"/>
        </w:rPr>
        <w:t xml:space="preserve">Mohn’s </w:t>
      </w:r>
      <m:oMath>
        <m:r>
          <w:rPr>
            <w:rFonts w:ascii="Cambria Math" w:hAnsi="Cambria Math" w:cs="Times New Roman"/>
          </w:rPr>
          <m:t>ρ</m:t>
        </m:r>
      </m:oMath>
      <w:r>
        <w:rPr>
          <w:rFonts w:ascii="Times New Roman" w:hAnsi="Times New Roman" w:cs="Times New Roman"/>
        </w:rPr>
        <w:t xml:space="preserve"> abbreviations: </w:t>
      </w:r>
      <w:r w:rsidRPr="00660ABD">
        <w:rPr>
          <w:rFonts w:ascii="Times New Roman" w:hAnsi="Times New Roman" w:cs="Times New Roman"/>
          <w:i/>
          <w:iCs/>
        </w:rPr>
        <w:t>R</w:t>
      </w:r>
      <w:r>
        <w:rPr>
          <w:rFonts w:ascii="Times New Roman" w:hAnsi="Times New Roman" w:cs="Times New Roman"/>
        </w:rPr>
        <w:t xml:space="preserve"> = recruitment, </w:t>
      </w:r>
      <w:r w:rsidRPr="00660ABD">
        <w:rPr>
          <w:rFonts w:ascii="Times New Roman" w:hAnsi="Times New Roman" w:cs="Times New Roman"/>
          <w:i/>
          <w:iCs/>
        </w:rPr>
        <w:t>SSB</w:t>
      </w:r>
      <w:r>
        <w:rPr>
          <w:rFonts w:ascii="Times New Roman" w:hAnsi="Times New Roman" w:cs="Times New Roman"/>
        </w:rPr>
        <w:t xml:space="preserve"> = spawning stock biomass, and </w:t>
      </w:r>
      <w:r w:rsidRPr="00660ABD">
        <w:rPr>
          <w:rFonts w:ascii="Times New Roman" w:hAnsi="Times New Roman" w:cs="Times New Roman"/>
          <w:i/>
          <w:iCs/>
        </w:rPr>
        <w:t>F</w:t>
      </w:r>
      <w:r>
        <w:rPr>
          <w:rFonts w:ascii="Times New Roman" w:hAnsi="Times New Roman" w:cs="Times New Roman"/>
        </w:rPr>
        <w:t xml:space="preserve"> = fishing mortality averaged over ages 4-5.</w:t>
      </w:r>
      <w:r w:rsidR="00E1535F">
        <w:rPr>
          <w:rFonts w:ascii="Times New Roman" w:hAnsi="Times New Roman" w:cs="Times New Roman"/>
        </w:rPr>
        <w:t xml:space="preserve"> NAA-M-CPI-3 and NAA-M-CPI-4 did not converge.</w:t>
      </w:r>
    </w:p>
    <w:tbl>
      <w:tblPr>
        <w:tblStyle w:val="Table"/>
        <w:tblW w:w="0" w:type="auto"/>
        <w:tblLook w:val="07E0" w:firstRow="1" w:lastRow="1" w:firstColumn="1" w:lastColumn="1" w:noHBand="1" w:noVBand="1"/>
      </w:tblPr>
      <w:tblGrid>
        <w:gridCol w:w="1683"/>
        <w:gridCol w:w="2061"/>
        <w:gridCol w:w="1788"/>
        <w:gridCol w:w="222"/>
        <w:gridCol w:w="1076"/>
        <w:gridCol w:w="956"/>
        <w:gridCol w:w="760"/>
        <w:gridCol w:w="222"/>
        <w:gridCol w:w="716"/>
        <w:gridCol w:w="660"/>
        <w:gridCol w:w="716"/>
      </w:tblGrid>
      <w:tr w:rsidR="009D6DDF" w:rsidRPr="00A53D54" w14:paraId="3B5E6E88" w14:textId="77777777" w:rsidTr="000F0308">
        <w:trPr>
          <w:trHeight w:val="360"/>
        </w:trPr>
        <w:tc>
          <w:tcPr>
            <w:tcW w:w="0" w:type="auto"/>
            <w:tcBorders>
              <w:top w:val="single" w:sz="4" w:space="0" w:color="auto"/>
            </w:tcBorders>
            <w:vAlign w:val="center"/>
          </w:tcPr>
          <w:p w14:paraId="043E52F9" w14:textId="77777777" w:rsidR="009D6DDF" w:rsidRPr="00A53D54" w:rsidRDefault="009D6DDF" w:rsidP="004502E4">
            <w:pPr>
              <w:spacing w:after="0"/>
              <w:ind w:firstLine="0"/>
              <w:rPr>
                <w:rFonts w:ascii="Times New Roman" w:hAnsi="Times New Roman" w:cs="Times New Roman"/>
              </w:rPr>
            </w:pPr>
          </w:p>
        </w:tc>
        <w:tc>
          <w:tcPr>
            <w:tcW w:w="0" w:type="auto"/>
            <w:gridSpan w:val="2"/>
            <w:tcBorders>
              <w:top w:val="single" w:sz="4" w:space="0" w:color="auto"/>
              <w:bottom w:val="single" w:sz="0" w:space="0" w:color="auto"/>
            </w:tcBorders>
            <w:vAlign w:val="center"/>
          </w:tcPr>
          <w:p w14:paraId="20081C44" w14:textId="5C060BE6" w:rsidR="009D6DDF" w:rsidRPr="00A53D54" w:rsidRDefault="009D6DDF" w:rsidP="004502E4">
            <w:pPr>
              <w:spacing w:after="0"/>
              <w:ind w:firstLine="0"/>
              <w:rPr>
                <w:rFonts w:ascii="Times New Roman" w:hAnsi="Times New Roman" w:cs="Times New Roman"/>
              </w:rPr>
            </w:pPr>
            <w:r>
              <w:rPr>
                <w:rFonts w:ascii="Times New Roman" w:hAnsi="Times New Roman" w:cs="Times New Roman"/>
              </w:rPr>
              <w:t>Estimated parameters</w:t>
            </w:r>
          </w:p>
        </w:tc>
        <w:tc>
          <w:tcPr>
            <w:tcW w:w="0" w:type="auto"/>
            <w:tcBorders>
              <w:top w:val="single" w:sz="4" w:space="0" w:color="auto"/>
            </w:tcBorders>
            <w:vAlign w:val="center"/>
          </w:tcPr>
          <w:p w14:paraId="1BC2B59D" w14:textId="77777777" w:rsidR="009D6DDF" w:rsidRDefault="009D6DDF" w:rsidP="004502E4">
            <w:pPr>
              <w:spacing w:after="0"/>
              <w:ind w:firstLine="0"/>
              <w:rPr>
                <w:rFonts w:ascii="Times New Roman" w:eastAsia="Calibri" w:hAnsi="Times New Roman" w:cs="Times New Roman"/>
              </w:rPr>
            </w:pPr>
          </w:p>
        </w:tc>
        <w:tc>
          <w:tcPr>
            <w:tcW w:w="0" w:type="auto"/>
            <w:gridSpan w:val="3"/>
            <w:tcBorders>
              <w:top w:val="single" w:sz="4" w:space="0" w:color="auto"/>
              <w:bottom w:val="single" w:sz="0" w:space="0" w:color="auto"/>
            </w:tcBorders>
            <w:vAlign w:val="center"/>
          </w:tcPr>
          <w:p w14:paraId="37734E54" w14:textId="01044474" w:rsidR="009D6DDF" w:rsidRPr="00A53D54" w:rsidRDefault="009D6DDF" w:rsidP="004502E4">
            <w:pPr>
              <w:spacing w:after="0"/>
              <w:ind w:firstLine="0"/>
              <w:rPr>
                <w:rFonts w:ascii="Times New Roman" w:eastAsia="Calibri" w:hAnsi="Times New Roman" w:cs="Times New Roman"/>
              </w:rPr>
            </w:pPr>
            <w:r>
              <w:rPr>
                <w:rFonts w:ascii="Times New Roman" w:eastAsia="Calibri" w:hAnsi="Times New Roman" w:cs="Times New Roman"/>
              </w:rPr>
              <w:t>Model fit</w:t>
            </w:r>
          </w:p>
        </w:tc>
        <w:tc>
          <w:tcPr>
            <w:tcW w:w="0" w:type="auto"/>
            <w:tcBorders>
              <w:top w:val="single" w:sz="4" w:space="0" w:color="auto"/>
            </w:tcBorders>
            <w:vAlign w:val="center"/>
          </w:tcPr>
          <w:p w14:paraId="3A5CA524" w14:textId="77777777" w:rsidR="009D6DDF" w:rsidRDefault="009D6DDF" w:rsidP="004502E4">
            <w:pPr>
              <w:spacing w:after="0"/>
              <w:ind w:firstLine="0"/>
              <w:rPr>
                <w:rFonts w:ascii="Times New Roman" w:hAnsi="Times New Roman" w:cs="Times New Roman"/>
              </w:rPr>
            </w:pPr>
          </w:p>
        </w:tc>
        <w:tc>
          <w:tcPr>
            <w:tcW w:w="0" w:type="auto"/>
            <w:gridSpan w:val="3"/>
            <w:tcBorders>
              <w:top w:val="single" w:sz="4" w:space="0" w:color="auto"/>
              <w:bottom w:val="single" w:sz="0" w:space="0" w:color="auto"/>
            </w:tcBorders>
            <w:vAlign w:val="center"/>
          </w:tcPr>
          <w:p w14:paraId="24F73950" w14:textId="56815311" w:rsidR="009D6DDF" w:rsidRPr="00A53D54" w:rsidRDefault="009D6DDF" w:rsidP="004502E4">
            <w:pPr>
              <w:spacing w:after="0"/>
              <w:ind w:firstLine="0"/>
              <w:rPr>
                <w:rFonts w:ascii="Times New Roman" w:eastAsia="Calibri" w:hAnsi="Times New Roman" w:cs="Times New Roman"/>
              </w:rPr>
            </w:pPr>
            <w:r>
              <w:rPr>
                <w:rFonts w:ascii="Times New Roman" w:hAnsi="Times New Roman" w:cs="Times New Roman"/>
              </w:rPr>
              <w:t xml:space="preserve">Mohn’s </w:t>
            </w:r>
            <m:oMath>
              <m:r>
                <w:rPr>
                  <w:rFonts w:ascii="Cambria Math" w:hAnsi="Cambria Math" w:cs="Times New Roman"/>
                </w:rPr>
                <m:t>ρ</m:t>
              </m:r>
            </m:oMath>
          </w:p>
        </w:tc>
      </w:tr>
      <w:tr w:rsidR="009D6DDF" w:rsidRPr="00A53D54" w14:paraId="1F3FFA6B" w14:textId="77777777" w:rsidTr="004502E4">
        <w:trPr>
          <w:trHeight w:val="360"/>
        </w:trPr>
        <w:tc>
          <w:tcPr>
            <w:tcW w:w="0" w:type="auto"/>
            <w:tcBorders>
              <w:bottom w:val="single" w:sz="0" w:space="0" w:color="auto"/>
            </w:tcBorders>
            <w:vAlign w:val="center"/>
          </w:tcPr>
          <w:p w14:paraId="7F024A73" w14:textId="5A58547C" w:rsidR="009D6DDF" w:rsidRPr="00A53D54" w:rsidRDefault="009D6DDF" w:rsidP="00B36071">
            <w:pPr>
              <w:spacing w:after="0"/>
              <w:ind w:firstLine="0"/>
              <w:jc w:val="center"/>
              <w:rPr>
                <w:rFonts w:ascii="Times New Roman" w:hAnsi="Times New Roman" w:cs="Times New Roman"/>
              </w:rPr>
            </w:pPr>
            <w:r w:rsidRPr="00A53D54">
              <w:rPr>
                <w:rFonts w:ascii="Times New Roman" w:hAnsi="Times New Roman" w:cs="Times New Roman"/>
              </w:rPr>
              <w:t>Model</w:t>
            </w:r>
          </w:p>
        </w:tc>
        <w:tc>
          <w:tcPr>
            <w:tcW w:w="0" w:type="auto"/>
            <w:tcBorders>
              <w:top w:val="single" w:sz="4" w:space="0" w:color="auto"/>
              <w:bottom w:val="single" w:sz="0" w:space="0" w:color="auto"/>
            </w:tcBorders>
            <w:vAlign w:val="center"/>
          </w:tcPr>
          <w:p w14:paraId="15EF0D6C" w14:textId="59CFE332" w:rsidR="009D6DDF" w:rsidRPr="00A53D54" w:rsidRDefault="009D6DDF" w:rsidP="00B36071">
            <w:pPr>
              <w:spacing w:after="0"/>
              <w:ind w:firstLine="0"/>
              <w:jc w:val="center"/>
              <w:rPr>
                <w:rFonts w:ascii="Times New Roman" w:hAnsi="Times New Roman" w:cs="Times New Roman"/>
              </w:rPr>
            </w:pPr>
            <w:r>
              <w:rPr>
                <w:rFonts w:ascii="Times New Roman" w:hAnsi="Times New Roman" w:cs="Times New Roman"/>
              </w:rPr>
              <w:t>NAA</w:t>
            </w:r>
          </w:p>
        </w:tc>
        <w:tc>
          <w:tcPr>
            <w:tcW w:w="0" w:type="auto"/>
            <w:tcBorders>
              <w:top w:val="single" w:sz="4" w:space="0" w:color="auto"/>
              <w:bottom w:val="single" w:sz="0" w:space="0" w:color="auto"/>
            </w:tcBorders>
            <w:vAlign w:val="center"/>
          </w:tcPr>
          <w:p w14:paraId="0EE2B497" w14:textId="56308DEC" w:rsidR="009D6DDF" w:rsidRPr="00A53D54" w:rsidRDefault="009D6DDF" w:rsidP="00B36071">
            <w:pPr>
              <w:spacing w:after="0"/>
              <w:ind w:firstLine="0"/>
              <w:jc w:val="center"/>
              <w:rPr>
                <w:rFonts w:ascii="Times New Roman" w:hAnsi="Times New Roman" w:cs="Times New Roman"/>
              </w:rPr>
            </w:pPr>
            <w:r>
              <w:rPr>
                <w:rFonts w:ascii="Times New Roman" w:hAnsi="Times New Roman" w:cs="Times New Roman"/>
              </w:rPr>
              <w:t>M</w:t>
            </w:r>
          </w:p>
        </w:tc>
        <w:tc>
          <w:tcPr>
            <w:tcW w:w="0" w:type="auto"/>
            <w:tcBorders>
              <w:bottom w:val="single" w:sz="0" w:space="0" w:color="auto"/>
            </w:tcBorders>
            <w:vAlign w:val="center"/>
          </w:tcPr>
          <w:p w14:paraId="70101A9F" w14:textId="77777777" w:rsidR="009D6DDF" w:rsidRPr="00A53D54" w:rsidRDefault="009D6DDF" w:rsidP="00B36071">
            <w:pPr>
              <w:spacing w:after="0"/>
              <w:ind w:firstLine="0"/>
              <w:jc w:val="center"/>
              <w:rPr>
                <w:rFonts w:ascii="Times New Roman" w:hAnsi="Times New Roman" w:cs="Times New Roman"/>
              </w:rPr>
            </w:pPr>
          </w:p>
        </w:tc>
        <w:tc>
          <w:tcPr>
            <w:tcW w:w="0" w:type="auto"/>
            <w:tcBorders>
              <w:top w:val="single" w:sz="4" w:space="0" w:color="auto"/>
              <w:bottom w:val="single" w:sz="0" w:space="0" w:color="auto"/>
            </w:tcBorders>
            <w:vAlign w:val="center"/>
          </w:tcPr>
          <w:p w14:paraId="10D1807A" w14:textId="19A2AA05" w:rsidR="009D6DDF" w:rsidRPr="00A53D54" w:rsidRDefault="009D6DDF" w:rsidP="00B36071">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r>
              <w:rPr>
                <w:rFonts w:ascii="Times New Roman" w:eastAsiaTheme="minorEastAsia" w:hAnsi="Times New Roman" w:cs="Times New Roman"/>
              </w:rPr>
              <w:t>*</w:t>
            </w:r>
          </w:p>
        </w:tc>
        <w:tc>
          <w:tcPr>
            <w:tcW w:w="0" w:type="auto"/>
            <w:tcBorders>
              <w:top w:val="single" w:sz="4" w:space="0" w:color="auto"/>
              <w:bottom w:val="single" w:sz="0" w:space="0" w:color="auto"/>
            </w:tcBorders>
            <w:vAlign w:val="center"/>
          </w:tcPr>
          <w:p w14:paraId="503A7979" w14:textId="77777777" w:rsidR="009D6DDF" w:rsidRPr="00A53D54" w:rsidRDefault="009D6DDF" w:rsidP="00B36071">
            <w:pPr>
              <w:spacing w:after="0"/>
              <w:ind w:firstLine="0"/>
              <w:jc w:val="center"/>
              <w:rPr>
                <w:rFonts w:ascii="Times New Roman" w:hAnsi="Times New Roman" w:cs="Times New Roman"/>
              </w:rPr>
            </w:pPr>
            <w:r w:rsidRPr="00A53D54">
              <w:rPr>
                <w:rFonts w:ascii="Times New Roman" w:hAnsi="Times New Roman" w:cs="Times New Roman"/>
              </w:rPr>
              <w:t>AIC</w:t>
            </w:r>
          </w:p>
        </w:tc>
        <w:tc>
          <w:tcPr>
            <w:tcW w:w="0" w:type="auto"/>
            <w:tcBorders>
              <w:top w:val="single" w:sz="4" w:space="0" w:color="auto"/>
              <w:bottom w:val="single" w:sz="0" w:space="0" w:color="auto"/>
            </w:tcBorders>
            <w:vAlign w:val="center"/>
          </w:tcPr>
          <w:p w14:paraId="6E52F6CA" w14:textId="77777777" w:rsidR="009D6DDF" w:rsidRPr="00A53D54" w:rsidRDefault="009D6DDF" w:rsidP="00B36071">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0" w:type="auto"/>
            <w:tcBorders>
              <w:bottom w:val="single" w:sz="0" w:space="0" w:color="auto"/>
            </w:tcBorders>
            <w:vAlign w:val="center"/>
          </w:tcPr>
          <w:p w14:paraId="7B2869CE" w14:textId="77777777" w:rsidR="009D6DDF" w:rsidRPr="00A53D54" w:rsidRDefault="009D6DDF" w:rsidP="00B36071">
            <w:pPr>
              <w:spacing w:after="0"/>
              <w:ind w:firstLine="0"/>
              <w:jc w:val="center"/>
              <w:rPr>
                <w:rFonts w:ascii="Times New Roman" w:eastAsia="DengXian" w:hAnsi="Times New Roman" w:cs="Times New Roman"/>
              </w:rPr>
            </w:pPr>
          </w:p>
        </w:tc>
        <w:tc>
          <w:tcPr>
            <w:tcW w:w="0" w:type="auto"/>
            <w:tcBorders>
              <w:top w:val="single" w:sz="4" w:space="0" w:color="auto"/>
              <w:bottom w:val="single" w:sz="0" w:space="0" w:color="auto"/>
            </w:tcBorders>
            <w:vAlign w:val="center"/>
          </w:tcPr>
          <w:p w14:paraId="7FD2896E" w14:textId="0F383A7C" w:rsidR="009D6DDF" w:rsidRPr="00A53D54" w:rsidRDefault="00BF1FC1" w:rsidP="00B36071">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0" w:type="auto"/>
            <w:tcBorders>
              <w:top w:val="single" w:sz="4" w:space="0" w:color="auto"/>
              <w:bottom w:val="single" w:sz="0" w:space="0" w:color="auto"/>
            </w:tcBorders>
            <w:vAlign w:val="center"/>
          </w:tcPr>
          <w:p w14:paraId="4AEF5073" w14:textId="77777777" w:rsidR="009D6DDF" w:rsidRPr="00A53D54" w:rsidRDefault="00BF1FC1" w:rsidP="00B36071">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0" w:type="auto"/>
            <w:tcBorders>
              <w:top w:val="single" w:sz="4" w:space="0" w:color="auto"/>
              <w:bottom w:val="single" w:sz="0" w:space="0" w:color="auto"/>
            </w:tcBorders>
            <w:vAlign w:val="center"/>
          </w:tcPr>
          <w:p w14:paraId="59EE1F9F" w14:textId="77777777" w:rsidR="009D6DDF" w:rsidRPr="00A53D54" w:rsidRDefault="00BF1FC1" w:rsidP="00B36071">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FF0F68" w:rsidRPr="00A53D54" w14:paraId="6FFFC42B" w14:textId="77777777" w:rsidTr="00FF0F68">
        <w:trPr>
          <w:trHeight w:val="504"/>
        </w:trPr>
        <w:tc>
          <w:tcPr>
            <w:tcW w:w="0" w:type="auto"/>
            <w:vAlign w:val="center"/>
          </w:tcPr>
          <w:p w14:paraId="7476A4AC"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NAA-M-CPI-1</w:t>
            </w:r>
          </w:p>
        </w:tc>
        <w:tc>
          <w:tcPr>
            <w:tcW w:w="0" w:type="auto"/>
            <w:vAlign w:val="center"/>
          </w:tcPr>
          <w:p w14:paraId="06985778" w14:textId="2C2084EF" w:rsidR="00FF0F68" w:rsidRPr="00A53D54" w:rsidRDefault="00BF1FC1" w:rsidP="00FF0F68">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FF0F68">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1D60492C" w14:textId="54685B55" w:rsidR="00FF0F68" w:rsidRPr="00A53D54" w:rsidRDefault="00BF1FC1" w:rsidP="00FF0F68">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31B15980"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6F3F0851" w14:textId="34DA31B2"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-996.345</w:t>
            </w:r>
          </w:p>
        </w:tc>
        <w:tc>
          <w:tcPr>
            <w:tcW w:w="0" w:type="auto"/>
            <w:vAlign w:val="center"/>
          </w:tcPr>
          <w:p w14:paraId="602EFB84"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-1824.7</w:t>
            </w:r>
          </w:p>
        </w:tc>
        <w:tc>
          <w:tcPr>
            <w:tcW w:w="0" w:type="auto"/>
            <w:vAlign w:val="center"/>
          </w:tcPr>
          <w:p w14:paraId="0573ECF8" w14:textId="687C32AE" w:rsidR="00FF0F68" w:rsidRPr="00FF0F68" w:rsidRDefault="00FF0F68" w:rsidP="00FF0F68">
            <w:pPr>
              <w:spacing w:after="0"/>
              <w:ind w:firstLine="0"/>
              <w:jc w:val="center"/>
              <w:rPr>
                <w:rFonts w:ascii="Times New Roman" w:hAnsi="Times New Roman" w:cs="Times New Roman"/>
              </w:rPr>
            </w:pPr>
            <w:r w:rsidRPr="00FF0F68">
              <w:rPr>
                <w:rFonts w:ascii="Times New Roman" w:hAnsi="Times New Roman" w:cs="Times New Roman"/>
              </w:rPr>
              <w:t>0.0</w:t>
            </w:r>
          </w:p>
        </w:tc>
        <w:tc>
          <w:tcPr>
            <w:tcW w:w="0" w:type="auto"/>
            <w:vAlign w:val="center"/>
          </w:tcPr>
          <w:p w14:paraId="5B6EEFEE"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4B569CCB" w14:textId="028BA190"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0.16</w:t>
            </w:r>
          </w:p>
        </w:tc>
        <w:tc>
          <w:tcPr>
            <w:tcW w:w="0" w:type="auto"/>
            <w:vAlign w:val="center"/>
          </w:tcPr>
          <w:p w14:paraId="54C9E226" w14:textId="7F0C96C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7</w:t>
            </w:r>
          </w:p>
        </w:tc>
        <w:tc>
          <w:tcPr>
            <w:tcW w:w="0" w:type="auto"/>
            <w:vAlign w:val="center"/>
          </w:tcPr>
          <w:p w14:paraId="5FF5B3CE" w14:textId="601041A9"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-0.09</w:t>
            </w:r>
          </w:p>
        </w:tc>
      </w:tr>
      <w:tr w:rsidR="00FF0F68" w:rsidRPr="00A53D54" w14:paraId="6EA03657" w14:textId="77777777" w:rsidTr="00FF0F68">
        <w:trPr>
          <w:trHeight w:val="504"/>
        </w:trPr>
        <w:tc>
          <w:tcPr>
            <w:tcW w:w="0" w:type="auto"/>
            <w:vAlign w:val="center"/>
          </w:tcPr>
          <w:p w14:paraId="421599C3"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NAA-M-CPI-2</w:t>
            </w:r>
          </w:p>
        </w:tc>
        <w:tc>
          <w:tcPr>
            <w:tcW w:w="0" w:type="auto"/>
            <w:vAlign w:val="center"/>
          </w:tcPr>
          <w:p w14:paraId="51B8964B" w14:textId="0B1067FE" w:rsidR="00FF0F68" w:rsidRPr="00A53D54" w:rsidRDefault="00BF1FC1" w:rsidP="00FF0F68">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FF0F68">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316AADE3" w14:textId="6D45C69B" w:rsidR="00FF0F68" w:rsidRPr="00A53D54" w:rsidRDefault="00BF1FC1" w:rsidP="00FF0F68">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sidR="00FF0F68">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sidR="00FF0F68">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vAlign w:val="center"/>
          </w:tcPr>
          <w:p w14:paraId="0CF5716A"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1109C2F6" w14:textId="7BC34330"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-994.979</w:t>
            </w:r>
          </w:p>
        </w:tc>
        <w:tc>
          <w:tcPr>
            <w:tcW w:w="0" w:type="auto"/>
            <w:vAlign w:val="center"/>
          </w:tcPr>
          <w:p w14:paraId="3E890825"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-1818.0</w:t>
            </w:r>
          </w:p>
        </w:tc>
        <w:tc>
          <w:tcPr>
            <w:tcW w:w="0" w:type="auto"/>
            <w:vAlign w:val="center"/>
          </w:tcPr>
          <w:p w14:paraId="2A0A56CC" w14:textId="4A6EC122" w:rsidR="00FF0F68" w:rsidRPr="00FF0F68" w:rsidRDefault="00FF0F68" w:rsidP="00FF0F68">
            <w:pPr>
              <w:spacing w:after="0"/>
              <w:ind w:firstLine="0"/>
              <w:jc w:val="center"/>
              <w:rPr>
                <w:rFonts w:ascii="Times New Roman" w:hAnsi="Times New Roman" w:cs="Times New Roman"/>
              </w:rPr>
            </w:pPr>
            <w:r w:rsidRPr="00FF0F68">
              <w:rPr>
                <w:rFonts w:ascii="Times New Roman" w:hAnsi="Times New Roman" w:cs="Times New Roman"/>
              </w:rPr>
              <w:t>6.7</w:t>
            </w:r>
          </w:p>
        </w:tc>
        <w:tc>
          <w:tcPr>
            <w:tcW w:w="0" w:type="auto"/>
            <w:vAlign w:val="center"/>
          </w:tcPr>
          <w:p w14:paraId="312A9327"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69B0A467" w14:textId="4350B7EB"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-0.11</w:t>
            </w:r>
          </w:p>
        </w:tc>
        <w:tc>
          <w:tcPr>
            <w:tcW w:w="0" w:type="auto"/>
            <w:vAlign w:val="center"/>
          </w:tcPr>
          <w:p w14:paraId="389FEA85" w14:textId="241636A0"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0.02</w:t>
            </w:r>
          </w:p>
        </w:tc>
        <w:tc>
          <w:tcPr>
            <w:tcW w:w="0" w:type="auto"/>
            <w:vAlign w:val="center"/>
          </w:tcPr>
          <w:p w14:paraId="69F4C7C1" w14:textId="10FA3399"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0.06</w:t>
            </w:r>
          </w:p>
        </w:tc>
      </w:tr>
      <w:tr w:rsidR="009D6DDF" w:rsidRPr="00A53D54" w14:paraId="24D85478" w14:textId="77777777" w:rsidTr="009D6DDF">
        <w:trPr>
          <w:trHeight w:val="504"/>
        </w:trPr>
        <w:tc>
          <w:tcPr>
            <w:tcW w:w="0" w:type="auto"/>
            <w:vAlign w:val="center"/>
          </w:tcPr>
          <w:p w14:paraId="20766DD6" w14:textId="48EA4F79" w:rsidR="009D6DDF" w:rsidRPr="00A53D54" w:rsidRDefault="009D6DDF" w:rsidP="008638C7">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CPI-3</w:t>
            </w:r>
          </w:p>
        </w:tc>
        <w:tc>
          <w:tcPr>
            <w:tcW w:w="0" w:type="auto"/>
            <w:vAlign w:val="center"/>
          </w:tcPr>
          <w:p w14:paraId="7A60699B" w14:textId="733304B3" w:rsidR="009D6DDF" w:rsidRDefault="00BF1FC1" w:rsidP="008638C7">
            <w:pPr>
              <w:spacing w:after="0"/>
              <w:ind w:firstLine="0"/>
              <w:jc w:val="center"/>
              <w:rPr>
                <w:rFonts w:ascii="Times New Roman" w:eastAsia="Calibri"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vAlign w:val="center"/>
          </w:tcPr>
          <w:p w14:paraId="5FC0485B" w14:textId="07484C41" w:rsidR="009D6DDF" w:rsidRDefault="00BF1FC1" w:rsidP="008638C7">
            <w:pPr>
              <w:spacing w:after="0"/>
              <w:ind w:firstLine="0"/>
              <w:jc w:val="center"/>
              <w:rPr>
                <w:rFonts w:ascii="Times New Roman" w:eastAsia="Calibri"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41283142" w14:textId="77777777"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3DF6766F" w14:textId="14862F8C"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332A68C6" w14:textId="70A5E8B5"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7D0255B5" w14:textId="30293DD7"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5D9F0287" w14:textId="77777777"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3830E5F6" w14:textId="6366ACB9"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46F2DDF1" w14:textId="56C9EEFB"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6E393CA4" w14:textId="0CE916F2" w:rsidR="009D6DDF" w:rsidRPr="00A53D54" w:rsidRDefault="009D6DDF" w:rsidP="008638C7">
            <w:pPr>
              <w:spacing w:after="0"/>
              <w:ind w:firstLine="0"/>
              <w:jc w:val="center"/>
              <w:rPr>
                <w:rFonts w:ascii="Times New Roman" w:hAnsi="Times New Roman" w:cs="Times New Roman"/>
              </w:rPr>
            </w:pPr>
          </w:p>
        </w:tc>
      </w:tr>
      <w:tr w:rsidR="009D6DDF" w:rsidRPr="00A53D54" w14:paraId="70F1F7BB" w14:textId="77777777" w:rsidTr="00DB57DB">
        <w:trPr>
          <w:trHeight w:val="504"/>
        </w:trPr>
        <w:tc>
          <w:tcPr>
            <w:tcW w:w="0" w:type="auto"/>
            <w:tcBorders>
              <w:bottom w:val="single" w:sz="4" w:space="0" w:color="auto"/>
            </w:tcBorders>
            <w:vAlign w:val="center"/>
          </w:tcPr>
          <w:p w14:paraId="30A21BC2" w14:textId="3B41A20F"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CPI-4</w:t>
            </w:r>
          </w:p>
        </w:tc>
        <w:tc>
          <w:tcPr>
            <w:tcW w:w="0" w:type="auto"/>
            <w:tcBorders>
              <w:bottom w:val="single" w:sz="4" w:space="0" w:color="auto"/>
            </w:tcBorders>
            <w:vAlign w:val="center"/>
          </w:tcPr>
          <w:p w14:paraId="560FA12A" w14:textId="4B65A4C1" w:rsidR="009D6DDF" w:rsidRDefault="00BF1FC1" w:rsidP="009D6DDF">
            <w:pPr>
              <w:spacing w:after="0"/>
              <w:ind w:firstLine="0"/>
              <w:jc w:val="center"/>
              <w:rPr>
                <w:rFonts w:ascii="Times New Roman" w:eastAsia="Calibri"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tcBorders>
              <w:bottom w:val="single" w:sz="4" w:space="0" w:color="auto"/>
            </w:tcBorders>
            <w:vAlign w:val="center"/>
          </w:tcPr>
          <w:p w14:paraId="30A6B13C" w14:textId="682EEE99" w:rsidR="009D6DDF" w:rsidRDefault="00BF1FC1" w:rsidP="009D6DDF">
            <w:pPr>
              <w:spacing w:after="0"/>
              <w:ind w:firstLine="0"/>
              <w:jc w:val="center"/>
              <w:rPr>
                <w:rFonts w:ascii="Times New Roman" w:eastAsia="Calibri"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tcBorders>
              <w:bottom w:val="single" w:sz="4" w:space="0" w:color="auto"/>
            </w:tcBorders>
            <w:vAlign w:val="center"/>
          </w:tcPr>
          <w:p w14:paraId="7F8CD56A"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58E4370C" w14:textId="52F44891"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4620A4CB"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6D5EECFD"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6DB69FAB"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2184368"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47DEAFFE"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45127A7D" w14:textId="77777777" w:rsidR="009D6DDF" w:rsidRPr="00A53D54" w:rsidRDefault="009D6DDF" w:rsidP="009D6DDF">
            <w:pPr>
              <w:spacing w:after="0"/>
              <w:ind w:firstLine="0"/>
              <w:jc w:val="center"/>
              <w:rPr>
                <w:rFonts w:ascii="Times New Roman" w:hAnsi="Times New Roman" w:cs="Times New Roman"/>
              </w:rPr>
            </w:pPr>
          </w:p>
        </w:tc>
      </w:tr>
    </w:tbl>
    <w:p w14:paraId="1F073541" w14:textId="6615BC7F" w:rsidR="00FF0F68" w:rsidRDefault="00750BD4">
      <w:pPr>
        <w:ind w:firstLine="0"/>
        <w:rPr>
          <w:rFonts w:ascii="Times New Roman" w:hAnsi="Times New Roman" w:cs="Times New Roman"/>
        </w:rPr>
      </w:pPr>
      <w:r>
        <w:rPr>
          <w:rFonts w:ascii="Times New Roman" w:hAnsi="Times New Roman" w:cs="Times New Roman"/>
        </w:rPr>
        <w:t xml:space="preserve">*Note that the likelihoods and AIC in Table 4 are not comparable to those in Tables 1-3 because additional </w:t>
      </w:r>
      <w:r w:rsidR="0080397D">
        <w:rPr>
          <w:rFonts w:ascii="Times New Roman" w:hAnsi="Times New Roman" w:cs="Times New Roman"/>
        </w:rPr>
        <w:t>data</w:t>
      </w:r>
      <w:r>
        <w:rPr>
          <w:rFonts w:ascii="Times New Roman" w:hAnsi="Times New Roman" w:cs="Times New Roman"/>
        </w:rPr>
        <w:t xml:space="preserve"> (the CPI) have been </w:t>
      </w:r>
      <w:r w:rsidR="0080397D">
        <w:rPr>
          <w:rFonts w:ascii="Times New Roman" w:hAnsi="Times New Roman" w:cs="Times New Roman"/>
        </w:rPr>
        <w:t>included</w:t>
      </w:r>
      <w:r>
        <w:rPr>
          <w:rFonts w:ascii="Times New Roman" w:hAnsi="Times New Roman" w:cs="Times New Roman"/>
        </w:rPr>
        <w:t>.</w:t>
      </w:r>
    </w:p>
    <w:p w14:paraId="6AED3012" w14:textId="77777777" w:rsidR="00FF0F68" w:rsidRDefault="00FF0F68">
      <w:pPr>
        <w:ind w:firstLine="0"/>
        <w:rPr>
          <w:rFonts w:ascii="Times New Roman" w:hAnsi="Times New Roman" w:cs="Times New Roman"/>
        </w:rPr>
      </w:pPr>
      <w:r>
        <w:rPr>
          <w:rFonts w:ascii="Times New Roman" w:hAnsi="Times New Roman" w:cs="Times New Roman"/>
        </w:rPr>
        <w:br w:type="page"/>
      </w:r>
    </w:p>
    <w:p w14:paraId="2E038D04" w14:textId="385423DB" w:rsidR="00FF0F68" w:rsidRDefault="00FF0F68">
      <w:pPr>
        <w:ind w:firstLine="0"/>
        <w:rPr>
          <w:rFonts w:ascii="Times New Roman" w:hAnsi="Times New Roman" w:cs="Times New Roman"/>
        </w:rPr>
      </w:pPr>
      <w:r>
        <w:rPr>
          <w:rFonts w:ascii="Times New Roman" w:hAnsi="Times New Roman" w:cs="Times New Roman"/>
        </w:rPr>
        <w:lastRenderedPageBreak/>
        <w:t xml:space="preserve">Table 5. Short-term projections of spawning stock biomass (SSB) for the models from each class with lowest Mohn’s </w:t>
      </w:r>
      <m:oMath>
        <m:r>
          <w:rPr>
            <w:rFonts w:ascii="Cambria Math" w:hAnsi="Cambria Math" w:cs="Times New Roman"/>
          </w:rPr>
          <m:t>ρ</m:t>
        </m:r>
      </m:oMath>
      <w:r>
        <w:rPr>
          <w:rFonts w:ascii="Times New Roman" w:hAnsi="Times New Roman" w:cs="Times New Roman"/>
        </w:rPr>
        <w:t xml:space="preserve">. </w:t>
      </w:r>
      <w:r w:rsidR="001B7343">
        <w:rPr>
          <w:rFonts w:ascii="Times New Roman" w:hAnsi="Times New Roman" w:cs="Times New Roman"/>
        </w:rPr>
        <w:t xml:space="preserve">Base = recruitment independent by year, deterministic survival, and no random effects on </w:t>
      </w:r>
      <w:r w:rsidR="001B7343" w:rsidRPr="001B7343">
        <w:rPr>
          <w:rFonts w:ascii="Times New Roman" w:hAnsi="Times New Roman" w:cs="Times New Roman"/>
          <w:i/>
          <w:iCs/>
        </w:rPr>
        <w:t>M</w:t>
      </w:r>
      <w:r w:rsidR="001B7343">
        <w:rPr>
          <w:rFonts w:ascii="Times New Roman" w:hAnsi="Times New Roman" w:cs="Times New Roman"/>
        </w:rPr>
        <w:t xml:space="preserve">. </w:t>
      </w:r>
      <w:r w:rsidR="00CA53D1" w:rsidRPr="00CA53D1">
        <w:rPr>
          <w:rFonts w:ascii="Times New Roman" w:hAnsi="Times New Roman" w:cs="Times New Roman"/>
          <w:i/>
          <w:iCs/>
        </w:rPr>
        <w:t>F</w:t>
      </w:r>
      <w:r w:rsidR="00CA53D1">
        <w:rPr>
          <w:rFonts w:ascii="Times New Roman" w:hAnsi="Times New Roman" w:cs="Times New Roman"/>
        </w:rPr>
        <w:t xml:space="preserve"> was set to 0 in projection years. Although only NAA-M-CPI-2 included an effect of the CPI on recruitment, a</w:t>
      </w:r>
      <w:r>
        <w:rPr>
          <w:rFonts w:ascii="Times New Roman" w:hAnsi="Times New Roman" w:cs="Times New Roman"/>
        </w:rPr>
        <w:t>ll models fit an AR(1) process to CPI observations</w:t>
      </w:r>
      <w:r w:rsidR="00CA53D1">
        <w:rPr>
          <w:rFonts w:ascii="Times New Roman" w:hAnsi="Times New Roman" w:cs="Times New Roman"/>
        </w:rPr>
        <w:t xml:space="preserve"> in order to allow </w:t>
      </w:r>
      <w:r>
        <w:rPr>
          <w:rFonts w:ascii="Times New Roman" w:hAnsi="Times New Roman" w:cs="Times New Roman"/>
        </w:rPr>
        <w:t>direct comparison using AIC.</w:t>
      </w:r>
    </w:p>
    <w:tbl>
      <w:tblPr>
        <w:tblStyle w:val="Table"/>
        <w:tblW w:w="12940" w:type="dxa"/>
        <w:jc w:val="center"/>
        <w:tblLayout w:type="fixed"/>
        <w:tblLook w:val="07E0" w:firstRow="1" w:lastRow="1" w:firstColumn="1" w:lastColumn="1" w:noHBand="1" w:noVBand="1"/>
      </w:tblPr>
      <w:tblGrid>
        <w:gridCol w:w="1709"/>
        <w:gridCol w:w="1012"/>
        <w:gridCol w:w="1260"/>
        <w:gridCol w:w="1260"/>
        <w:gridCol w:w="632"/>
        <w:gridCol w:w="810"/>
        <w:gridCol w:w="720"/>
        <w:gridCol w:w="720"/>
        <w:gridCol w:w="720"/>
        <w:gridCol w:w="90"/>
        <w:gridCol w:w="1170"/>
        <w:gridCol w:w="1395"/>
        <w:gridCol w:w="1350"/>
        <w:gridCol w:w="92"/>
      </w:tblGrid>
      <w:tr w:rsidR="00CA53D1" w:rsidRPr="00FF0F68" w14:paraId="2A4D1F14" w14:textId="77777777" w:rsidTr="00CA53D1">
        <w:trPr>
          <w:jc w:val="center"/>
        </w:trPr>
        <w:tc>
          <w:tcPr>
            <w:tcW w:w="1710" w:type="dxa"/>
            <w:tcBorders>
              <w:top w:val="single" w:sz="4" w:space="0" w:color="auto"/>
            </w:tcBorders>
            <w:vAlign w:val="center"/>
          </w:tcPr>
          <w:p w14:paraId="12E8C260" w14:textId="77777777" w:rsidR="00CA53D1" w:rsidRPr="00FF0F68" w:rsidRDefault="00CA53D1" w:rsidP="000F0308">
            <w:pPr>
              <w:pStyle w:val="Compact"/>
              <w:jc w:val="center"/>
              <w:rPr>
                <w:rFonts w:ascii="Times New Roman" w:hAnsi="Times New Roman" w:cs="Times New Roman"/>
              </w:rPr>
            </w:pPr>
          </w:p>
        </w:tc>
        <w:tc>
          <w:tcPr>
            <w:tcW w:w="4165" w:type="dxa"/>
            <w:gridSpan w:val="4"/>
            <w:tcBorders>
              <w:top w:val="single" w:sz="4" w:space="0" w:color="auto"/>
              <w:bottom w:val="single" w:sz="4" w:space="0" w:color="auto"/>
            </w:tcBorders>
            <w:vAlign w:val="center"/>
          </w:tcPr>
          <w:p w14:paraId="3245D87E" w14:textId="41CF41F6" w:rsidR="00CA53D1" w:rsidRPr="00FF0F68" w:rsidRDefault="00CA53D1" w:rsidP="000F0308">
            <w:pPr>
              <w:pStyle w:val="Compact"/>
              <w:rPr>
                <w:rFonts w:ascii="Times New Roman" w:hAnsi="Times New Roman" w:cs="Times New Roman"/>
              </w:rPr>
            </w:pPr>
            <w:r>
              <w:rPr>
                <w:rFonts w:ascii="Times New Roman" w:hAnsi="Times New Roman" w:cs="Times New Roman"/>
              </w:rPr>
              <w:t>Description</w:t>
            </w:r>
          </w:p>
        </w:tc>
        <w:tc>
          <w:tcPr>
            <w:tcW w:w="3060" w:type="dxa"/>
            <w:gridSpan w:val="5"/>
            <w:tcBorders>
              <w:top w:val="single" w:sz="4" w:space="0" w:color="auto"/>
              <w:bottom w:val="single" w:sz="4" w:space="0" w:color="auto"/>
            </w:tcBorders>
            <w:vAlign w:val="center"/>
          </w:tcPr>
          <w:p w14:paraId="7C5AF1E0" w14:textId="1155CCDA" w:rsidR="00CA53D1" w:rsidRPr="00CA53D1" w:rsidRDefault="00CA53D1" w:rsidP="000F0308">
            <w:pPr>
              <w:pStyle w:val="Compact"/>
              <w:rPr>
                <w:rFonts w:ascii="Times New Roman" w:hAnsi="Times New Roman" w:cs="Times New Roman"/>
              </w:rPr>
            </w:pPr>
            <w:r>
              <w:rPr>
                <w:rFonts w:ascii="Times New Roman" w:hAnsi="Times New Roman" w:cs="Times New Roman"/>
              </w:rPr>
              <w:t>Model performance</w:t>
            </w:r>
          </w:p>
        </w:tc>
        <w:tc>
          <w:tcPr>
            <w:tcW w:w="4005" w:type="dxa"/>
            <w:gridSpan w:val="4"/>
            <w:tcBorders>
              <w:top w:val="single" w:sz="4" w:space="0" w:color="auto"/>
              <w:bottom w:val="single" w:sz="4" w:space="0" w:color="auto"/>
            </w:tcBorders>
            <w:vAlign w:val="center"/>
          </w:tcPr>
          <w:p w14:paraId="54FDDE7C" w14:textId="0CC24ACC" w:rsidR="00CA53D1" w:rsidRPr="00FF0F68" w:rsidRDefault="00CA53D1" w:rsidP="000F0308">
            <w:pPr>
              <w:pStyle w:val="Compact"/>
              <w:rPr>
                <w:rFonts w:ascii="Times New Roman" w:hAnsi="Times New Roman" w:cs="Times New Roman"/>
              </w:rPr>
            </w:pPr>
            <w:r>
              <w:rPr>
                <w:rFonts w:ascii="Times New Roman" w:hAnsi="Times New Roman" w:cs="Times New Roman"/>
              </w:rPr>
              <w:t>SSB projections</w:t>
            </w:r>
          </w:p>
        </w:tc>
      </w:tr>
      <w:tr w:rsidR="00CA53D1" w:rsidRPr="00FF0F68" w14:paraId="60A381FA" w14:textId="77777777" w:rsidTr="00CA53D1">
        <w:trPr>
          <w:gridAfter w:val="1"/>
          <w:wAfter w:w="92" w:type="dxa"/>
          <w:jc w:val="center"/>
        </w:trPr>
        <w:tc>
          <w:tcPr>
            <w:tcW w:w="1710" w:type="dxa"/>
            <w:tcBorders>
              <w:bottom w:val="single" w:sz="2" w:space="0" w:color="auto"/>
            </w:tcBorders>
            <w:vAlign w:val="center"/>
          </w:tcPr>
          <w:p w14:paraId="06A7928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Model</w:t>
            </w:r>
          </w:p>
        </w:tc>
        <w:tc>
          <w:tcPr>
            <w:tcW w:w="2273" w:type="dxa"/>
            <w:gridSpan w:val="2"/>
            <w:tcBorders>
              <w:top w:val="single" w:sz="4" w:space="0" w:color="auto"/>
              <w:bottom w:val="single" w:sz="2" w:space="0" w:color="auto"/>
            </w:tcBorders>
            <w:vAlign w:val="center"/>
          </w:tcPr>
          <w:p w14:paraId="65ACB921" w14:textId="5696DD39"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NAA random effects</w:t>
            </w:r>
          </w:p>
        </w:tc>
        <w:tc>
          <w:tcPr>
            <w:tcW w:w="1260" w:type="dxa"/>
            <w:tcBorders>
              <w:top w:val="single" w:sz="4" w:space="0" w:color="auto"/>
              <w:bottom w:val="single" w:sz="2" w:space="0" w:color="auto"/>
            </w:tcBorders>
            <w:vAlign w:val="center"/>
          </w:tcPr>
          <w:p w14:paraId="75A6EECC" w14:textId="31A9C4C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M</w:t>
            </w:r>
            <w:r>
              <w:rPr>
                <w:rFonts w:ascii="Times New Roman" w:hAnsi="Times New Roman" w:cs="Times New Roman"/>
              </w:rPr>
              <w:t xml:space="preserve"> random effects</w:t>
            </w:r>
          </w:p>
        </w:tc>
        <w:tc>
          <w:tcPr>
            <w:tcW w:w="630" w:type="dxa"/>
            <w:tcBorders>
              <w:bottom w:val="single" w:sz="2" w:space="0" w:color="auto"/>
            </w:tcBorders>
            <w:vAlign w:val="center"/>
          </w:tcPr>
          <w:p w14:paraId="2023F2A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CPI</w:t>
            </w:r>
          </w:p>
        </w:tc>
        <w:tc>
          <w:tcPr>
            <w:tcW w:w="810" w:type="dxa"/>
            <w:tcBorders>
              <w:top w:val="single" w:sz="4" w:space="0" w:color="auto"/>
              <w:bottom w:val="single" w:sz="2" w:space="0" w:color="auto"/>
            </w:tcBorders>
            <w:vAlign w:val="center"/>
          </w:tcPr>
          <w:p w14:paraId="727A5906" w14:textId="77777777" w:rsidR="00CA53D1" w:rsidRPr="00FF0F68" w:rsidRDefault="00CA53D1" w:rsidP="000F0308">
            <w:pPr>
              <w:pStyle w:val="Compact"/>
              <w:jc w:val="center"/>
              <w:rPr>
                <w:rFonts w:ascii="Times New Roman" w:hAnsi="Times New Roman" w:cs="Times New Roman"/>
              </w:rPr>
            </w:pPr>
            <m:oMathPara>
              <m:oMath>
                <m:r>
                  <w:rPr>
                    <w:rFonts w:ascii="Cambria Math" w:hAnsi="Cambria Math" w:cs="Times New Roman"/>
                  </w:rPr>
                  <m:t>ΔAIC</m:t>
                </m:r>
              </m:oMath>
            </m:oMathPara>
          </w:p>
        </w:tc>
        <w:tc>
          <w:tcPr>
            <w:tcW w:w="720" w:type="dxa"/>
            <w:tcBorders>
              <w:top w:val="single" w:sz="4" w:space="0" w:color="auto"/>
              <w:bottom w:val="single" w:sz="2" w:space="0" w:color="auto"/>
            </w:tcBorders>
            <w:vAlign w:val="center"/>
          </w:tcPr>
          <w:p w14:paraId="1A1CC6DB" w14:textId="77777777" w:rsidR="00CA53D1" w:rsidRPr="00FF0F68" w:rsidRDefault="00BF1FC1" w:rsidP="000F0308">
            <w:pPr>
              <w:pStyle w:val="Compact"/>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720" w:type="dxa"/>
            <w:tcBorders>
              <w:top w:val="single" w:sz="4" w:space="0" w:color="auto"/>
              <w:bottom w:val="single" w:sz="2" w:space="0" w:color="auto"/>
            </w:tcBorders>
            <w:vAlign w:val="center"/>
          </w:tcPr>
          <w:p w14:paraId="5D056DB7" w14:textId="77777777" w:rsidR="00CA53D1" w:rsidRPr="00FF0F68" w:rsidRDefault="00BF1FC1" w:rsidP="000F0308">
            <w:pPr>
              <w:pStyle w:val="Compact"/>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720" w:type="dxa"/>
            <w:tcBorders>
              <w:top w:val="single" w:sz="4" w:space="0" w:color="auto"/>
              <w:bottom w:val="single" w:sz="2" w:space="0" w:color="auto"/>
            </w:tcBorders>
            <w:vAlign w:val="center"/>
          </w:tcPr>
          <w:p w14:paraId="344EDB20" w14:textId="77777777" w:rsidR="00CA53D1" w:rsidRPr="00FF0F68" w:rsidRDefault="00BF1FC1" w:rsidP="000F0308">
            <w:pPr>
              <w:pStyle w:val="Compact"/>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c>
          <w:tcPr>
            <w:tcW w:w="1260" w:type="dxa"/>
            <w:gridSpan w:val="2"/>
            <w:tcBorders>
              <w:top w:val="single" w:sz="4" w:space="0" w:color="auto"/>
              <w:bottom w:val="single" w:sz="2" w:space="0" w:color="auto"/>
            </w:tcBorders>
            <w:vAlign w:val="center"/>
          </w:tcPr>
          <w:p w14:paraId="503925B4"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2019</w:t>
            </w:r>
          </w:p>
        </w:tc>
        <w:tc>
          <w:tcPr>
            <w:tcW w:w="1395" w:type="dxa"/>
            <w:tcBorders>
              <w:top w:val="single" w:sz="4" w:space="0" w:color="auto"/>
              <w:bottom w:val="single" w:sz="2" w:space="0" w:color="auto"/>
            </w:tcBorders>
            <w:vAlign w:val="center"/>
          </w:tcPr>
          <w:p w14:paraId="3B684461"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2020</w:t>
            </w:r>
          </w:p>
        </w:tc>
        <w:tc>
          <w:tcPr>
            <w:tcW w:w="1350" w:type="dxa"/>
            <w:tcBorders>
              <w:top w:val="single" w:sz="4" w:space="0" w:color="auto"/>
              <w:bottom w:val="single" w:sz="2" w:space="0" w:color="auto"/>
            </w:tcBorders>
            <w:vAlign w:val="center"/>
          </w:tcPr>
          <w:p w14:paraId="2A141CD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2021</w:t>
            </w:r>
          </w:p>
        </w:tc>
      </w:tr>
      <w:tr w:rsidR="00CA53D1" w:rsidRPr="00FF0F68" w14:paraId="7C0433AF" w14:textId="77777777" w:rsidTr="00CA53D1">
        <w:trPr>
          <w:gridAfter w:val="1"/>
          <w:wAfter w:w="92" w:type="dxa"/>
          <w:jc w:val="center"/>
        </w:trPr>
        <w:tc>
          <w:tcPr>
            <w:tcW w:w="1710" w:type="dxa"/>
            <w:tcBorders>
              <w:top w:val="single" w:sz="2" w:space="0" w:color="auto"/>
            </w:tcBorders>
            <w:vAlign w:val="center"/>
          </w:tcPr>
          <w:p w14:paraId="7BBE492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Base</w:t>
            </w:r>
          </w:p>
        </w:tc>
        <w:tc>
          <w:tcPr>
            <w:tcW w:w="1013" w:type="dxa"/>
            <w:tcBorders>
              <w:top w:val="single" w:sz="2" w:space="0" w:color="auto"/>
            </w:tcBorders>
            <w:vAlign w:val="center"/>
          </w:tcPr>
          <w:p w14:paraId="25879B2D" w14:textId="38974A7C"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Age-1</w:t>
            </w:r>
          </w:p>
        </w:tc>
        <w:tc>
          <w:tcPr>
            <w:tcW w:w="1260" w:type="dxa"/>
            <w:tcBorders>
              <w:top w:val="single" w:sz="2" w:space="0" w:color="auto"/>
            </w:tcBorders>
            <w:vAlign w:val="center"/>
          </w:tcPr>
          <w:p w14:paraId="4E096E9A" w14:textId="15A3B696"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1260" w:type="dxa"/>
            <w:tcBorders>
              <w:top w:val="single" w:sz="2" w:space="0" w:color="auto"/>
            </w:tcBorders>
            <w:vAlign w:val="center"/>
          </w:tcPr>
          <w:p w14:paraId="1D450230"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630" w:type="dxa"/>
            <w:tcBorders>
              <w:top w:val="single" w:sz="2" w:space="0" w:color="auto"/>
            </w:tcBorders>
            <w:vAlign w:val="center"/>
          </w:tcPr>
          <w:p w14:paraId="7B71BEFB"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tcBorders>
              <w:top w:val="single" w:sz="2" w:space="0" w:color="auto"/>
            </w:tcBorders>
            <w:vAlign w:val="center"/>
          </w:tcPr>
          <w:p w14:paraId="24AC1DF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247.4</w:t>
            </w:r>
          </w:p>
        </w:tc>
        <w:tc>
          <w:tcPr>
            <w:tcW w:w="720" w:type="dxa"/>
            <w:tcBorders>
              <w:top w:val="single" w:sz="2" w:space="0" w:color="auto"/>
            </w:tcBorders>
            <w:vAlign w:val="center"/>
          </w:tcPr>
          <w:p w14:paraId="52BC1773" w14:textId="62136EB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5.86</w:t>
            </w:r>
          </w:p>
        </w:tc>
        <w:tc>
          <w:tcPr>
            <w:tcW w:w="720" w:type="dxa"/>
            <w:tcBorders>
              <w:top w:val="single" w:sz="2" w:space="0" w:color="auto"/>
            </w:tcBorders>
            <w:vAlign w:val="center"/>
          </w:tcPr>
          <w:p w14:paraId="14DC6814" w14:textId="04A265D4"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0.9</w:t>
            </w:r>
            <w:r>
              <w:rPr>
                <w:rFonts w:ascii="Times New Roman" w:hAnsi="Times New Roman" w:cs="Times New Roman"/>
              </w:rPr>
              <w:t>9</w:t>
            </w:r>
          </w:p>
        </w:tc>
        <w:tc>
          <w:tcPr>
            <w:tcW w:w="720" w:type="dxa"/>
            <w:tcBorders>
              <w:top w:val="single" w:sz="2" w:space="0" w:color="auto"/>
            </w:tcBorders>
            <w:vAlign w:val="center"/>
          </w:tcPr>
          <w:p w14:paraId="66917DD0" w14:textId="23258F2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-0.4</w:t>
            </w:r>
            <w:r>
              <w:rPr>
                <w:rFonts w:ascii="Times New Roman" w:hAnsi="Times New Roman" w:cs="Times New Roman"/>
              </w:rPr>
              <w:t>2</w:t>
            </w:r>
          </w:p>
        </w:tc>
        <w:tc>
          <w:tcPr>
            <w:tcW w:w="1260" w:type="dxa"/>
            <w:gridSpan w:val="2"/>
            <w:tcBorders>
              <w:top w:val="single" w:sz="2" w:space="0" w:color="auto"/>
            </w:tcBorders>
            <w:vAlign w:val="center"/>
          </w:tcPr>
          <w:p w14:paraId="24E26BF4"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273</w:t>
            </w:r>
          </w:p>
          <w:p w14:paraId="76947764" w14:textId="43F83A53"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(173, 430)</w:t>
            </w:r>
          </w:p>
        </w:tc>
        <w:tc>
          <w:tcPr>
            <w:tcW w:w="1395" w:type="dxa"/>
            <w:tcBorders>
              <w:top w:val="single" w:sz="2" w:space="0" w:color="auto"/>
            </w:tcBorders>
            <w:vAlign w:val="center"/>
          </w:tcPr>
          <w:p w14:paraId="3451F0B9" w14:textId="7B1B1486"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362</w:t>
            </w:r>
          </w:p>
          <w:p w14:paraId="38B52792" w14:textId="5994962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(197, 665)</w:t>
            </w:r>
          </w:p>
        </w:tc>
        <w:tc>
          <w:tcPr>
            <w:tcW w:w="1350" w:type="dxa"/>
            <w:tcBorders>
              <w:top w:val="single" w:sz="2" w:space="0" w:color="auto"/>
            </w:tcBorders>
            <w:vAlign w:val="center"/>
          </w:tcPr>
          <w:p w14:paraId="0F766961" w14:textId="58EF4939"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462</w:t>
            </w:r>
          </w:p>
          <w:p w14:paraId="18BBE9C7" w14:textId="127E39A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(202, 1055)</w:t>
            </w:r>
          </w:p>
        </w:tc>
      </w:tr>
      <w:tr w:rsidR="00CA53D1" w:rsidRPr="00FF0F68" w14:paraId="49ABBA2B" w14:textId="77777777" w:rsidTr="00CA53D1">
        <w:trPr>
          <w:gridAfter w:val="1"/>
          <w:wAfter w:w="92" w:type="dxa"/>
          <w:jc w:val="center"/>
        </w:trPr>
        <w:tc>
          <w:tcPr>
            <w:tcW w:w="1710" w:type="dxa"/>
            <w:vAlign w:val="center"/>
          </w:tcPr>
          <w:p w14:paraId="483FA9D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NAA-2</w:t>
            </w:r>
          </w:p>
        </w:tc>
        <w:tc>
          <w:tcPr>
            <w:tcW w:w="1013" w:type="dxa"/>
            <w:vAlign w:val="center"/>
          </w:tcPr>
          <w:p w14:paraId="0EB36746" w14:textId="1F11473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4D63CB9D" w14:textId="0901DD88"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1260" w:type="dxa"/>
            <w:vAlign w:val="center"/>
          </w:tcPr>
          <w:p w14:paraId="431B035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630" w:type="dxa"/>
            <w:vAlign w:val="center"/>
          </w:tcPr>
          <w:p w14:paraId="7E5BA373"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6BAA1F6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62.1</w:t>
            </w:r>
          </w:p>
        </w:tc>
        <w:tc>
          <w:tcPr>
            <w:tcW w:w="720" w:type="dxa"/>
            <w:vAlign w:val="center"/>
          </w:tcPr>
          <w:p w14:paraId="61455241" w14:textId="6B433573"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0.97</w:t>
            </w:r>
          </w:p>
        </w:tc>
        <w:tc>
          <w:tcPr>
            <w:tcW w:w="720" w:type="dxa"/>
            <w:vAlign w:val="center"/>
          </w:tcPr>
          <w:p w14:paraId="3B716A72" w14:textId="2335472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0.2</w:t>
            </w:r>
            <w:r>
              <w:rPr>
                <w:rFonts w:ascii="Times New Roman" w:hAnsi="Times New Roman" w:cs="Times New Roman"/>
              </w:rPr>
              <w:t>7</w:t>
            </w:r>
          </w:p>
        </w:tc>
        <w:tc>
          <w:tcPr>
            <w:tcW w:w="720" w:type="dxa"/>
            <w:vAlign w:val="center"/>
          </w:tcPr>
          <w:p w14:paraId="090D614C" w14:textId="27BC04D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-0.1</w:t>
            </w:r>
            <w:r>
              <w:rPr>
                <w:rFonts w:ascii="Times New Roman" w:hAnsi="Times New Roman" w:cs="Times New Roman"/>
              </w:rPr>
              <w:t>7</w:t>
            </w:r>
          </w:p>
        </w:tc>
        <w:tc>
          <w:tcPr>
            <w:tcW w:w="1260" w:type="dxa"/>
            <w:gridSpan w:val="2"/>
            <w:vAlign w:val="center"/>
          </w:tcPr>
          <w:p w14:paraId="0033523B"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356</w:t>
            </w:r>
          </w:p>
          <w:p w14:paraId="615A57D4" w14:textId="22B7CCA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(159, 800)</w:t>
            </w:r>
          </w:p>
        </w:tc>
        <w:tc>
          <w:tcPr>
            <w:tcW w:w="1395" w:type="dxa"/>
            <w:vAlign w:val="center"/>
          </w:tcPr>
          <w:p w14:paraId="4A211763"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488</w:t>
            </w:r>
          </w:p>
          <w:p w14:paraId="61E85B32" w14:textId="15A08528"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(172, 1386)</w:t>
            </w:r>
          </w:p>
        </w:tc>
        <w:tc>
          <w:tcPr>
            <w:tcW w:w="1350" w:type="dxa"/>
            <w:vAlign w:val="center"/>
          </w:tcPr>
          <w:p w14:paraId="03DD2FB7" w14:textId="6ED8E2F3"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650</w:t>
            </w:r>
          </w:p>
          <w:p w14:paraId="29FF7EAF" w14:textId="644D485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(191, 2209)</w:t>
            </w:r>
          </w:p>
        </w:tc>
      </w:tr>
      <w:tr w:rsidR="00CA53D1" w:rsidRPr="00FF0F68" w14:paraId="6ECDEAAD" w14:textId="77777777" w:rsidTr="00CA53D1">
        <w:trPr>
          <w:gridAfter w:val="1"/>
          <w:wAfter w:w="92" w:type="dxa"/>
          <w:jc w:val="center"/>
        </w:trPr>
        <w:tc>
          <w:tcPr>
            <w:tcW w:w="1710" w:type="dxa"/>
            <w:vAlign w:val="center"/>
          </w:tcPr>
          <w:p w14:paraId="5C11DF1B"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NAA-5</w:t>
            </w:r>
          </w:p>
        </w:tc>
        <w:tc>
          <w:tcPr>
            <w:tcW w:w="1013" w:type="dxa"/>
            <w:vAlign w:val="center"/>
          </w:tcPr>
          <w:p w14:paraId="3D54C5EA" w14:textId="74E616D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34A906B2" w14:textId="726F71C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w:t>
            </w:r>
            <w:r w:rsidR="009A732A">
              <w:rPr>
                <w:rFonts w:ascii="Times New Roman" w:hAnsi="Times New Roman" w:cs="Times New Roman"/>
              </w:rPr>
              <w:t>(</w:t>
            </w:r>
            <w:r w:rsidRPr="00FF0F68">
              <w:rPr>
                <w:rFonts w:ascii="Times New Roman" w:hAnsi="Times New Roman" w:cs="Times New Roman"/>
              </w:rPr>
              <w:t>1</w:t>
            </w:r>
            <w:r w:rsidR="009A732A">
              <w:rPr>
                <w:rFonts w:ascii="Times New Roman" w:hAnsi="Times New Roman" w:cs="Times New Roman"/>
              </w:rPr>
              <w:t>)</w:t>
            </w:r>
          </w:p>
        </w:tc>
        <w:tc>
          <w:tcPr>
            <w:tcW w:w="1260" w:type="dxa"/>
            <w:vAlign w:val="center"/>
          </w:tcPr>
          <w:p w14:paraId="705BA35D"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630" w:type="dxa"/>
            <w:vAlign w:val="center"/>
          </w:tcPr>
          <w:p w14:paraId="0697182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579AEC0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25.9</w:t>
            </w:r>
          </w:p>
        </w:tc>
        <w:tc>
          <w:tcPr>
            <w:tcW w:w="720" w:type="dxa"/>
            <w:vAlign w:val="center"/>
          </w:tcPr>
          <w:p w14:paraId="4B70AB64" w14:textId="51292E46"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0.56</w:t>
            </w:r>
          </w:p>
        </w:tc>
        <w:tc>
          <w:tcPr>
            <w:tcW w:w="720" w:type="dxa"/>
            <w:vAlign w:val="center"/>
          </w:tcPr>
          <w:p w14:paraId="3C6BF145" w14:textId="1A381A3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0.09</w:t>
            </w:r>
          </w:p>
        </w:tc>
        <w:tc>
          <w:tcPr>
            <w:tcW w:w="720" w:type="dxa"/>
            <w:vAlign w:val="center"/>
          </w:tcPr>
          <w:p w14:paraId="1413CB05" w14:textId="0FD04AC8"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-0.03</w:t>
            </w:r>
          </w:p>
        </w:tc>
        <w:tc>
          <w:tcPr>
            <w:tcW w:w="1260" w:type="dxa"/>
            <w:gridSpan w:val="2"/>
            <w:vAlign w:val="center"/>
          </w:tcPr>
          <w:p w14:paraId="5E259955"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260</w:t>
            </w:r>
          </w:p>
          <w:p w14:paraId="56604852" w14:textId="6FB7182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(106, 638)</w:t>
            </w:r>
          </w:p>
        </w:tc>
        <w:tc>
          <w:tcPr>
            <w:tcW w:w="1395" w:type="dxa"/>
            <w:vAlign w:val="center"/>
          </w:tcPr>
          <w:p w14:paraId="09A54592"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466</w:t>
            </w:r>
          </w:p>
          <w:p w14:paraId="46C352E5" w14:textId="26E711DE"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(102, 2135)</w:t>
            </w:r>
          </w:p>
        </w:tc>
        <w:tc>
          <w:tcPr>
            <w:tcW w:w="1350" w:type="dxa"/>
            <w:vAlign w:val="center"/>
          </w:tcPr>
          <w:p w14:paraId="1DAD26F8" w14:textId="11877CEA"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867</w:t>
            </w:r>
          </w:p>
          <w:p w14:paraId="4E50049D" w14:textId="5103E676"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(116, 6493)</w:t>
            </w:r>
          </w:p>
        </w:tc>
      </w:tr>
      <w:tr w:rsidR="00CA53D1" w:rsidRPr="00FF0F68" w14:paraId="22840732" w14:textId="77777777" w:rsidTr="00CA53D1">
        <w:trPr>
          <w:gridAfter w:val="1"/>
          <w:wAfter w:w="92" w:type="dxa"/>
          <w:jc w:val="center"/>
        </w:trPr>
        <w:tc>
          <w:tcPr>
            <w:tcW w:w="1710" w:type="dxa"/>
            <w:vAlign w:val="center"/>
          </w:tcPr>
          <w:p w14:paraId="6CB0E16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M-4</w:t>
            </w:r>
          </w:p>
        </w:tc>
        <w:tc>
          <w:tcPr>
            <w:tcW w:w="1013" w:type="dxa"/>
            <w:vAlign w:val="center"/>
          </w:tcPr>
          <w:p w14:paraId="5181B7CB" w14:textId="3A064A36"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Age-1</w:t>
            </w:r>
          </w:p>
        </w:tc>
        <w:tc>
          <w:tcPr>
            <w:tcW w:w="1260" w:type="dxa"/>
            <w:vAlign w:val="center"/>
          </w:tcPr>
          <w:p w14:paraId="58C46F01" w14:textId="091C7F8C"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1260" w:type="dxa"/>
            <w:vAlign w:val="center"/>
          </w:tcPr>
          <w:p w14:paraId="6A2353B6" w14:textId="31B8D4B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w:t>
            </w:r>
            <w:r w:rsidR="009A732A">
              <w:rPr>
                <w:rFonts w:ascii="Times New Roman" w:hAnsi="Times New Roman" w:cs="Times New Roman"/>
              </w:rPr>
              <w:t>(</w:t>
            </w:r>
            <w:r w:rsidR="009A732A" w:rsidRPr="00FF0F68">
              <w:rPr>
                <w:rFonts w:ascii="Times New Roman" w:hAnsi="Times New Roman" w:cs="Times New Roman"/>
              </w:rPr>
              <w:t>1</w:t>
            </w:r>
            <w:r w:rsidR="009A732A">
              <w:rPr>
                <w:rFonts w:ascii="Times New Roman" w:hAnsi="Times New Roman" w:cs="Times New Roman"/>
              </w:rPr>
              <w:t>)</w:t>
            </w:r>
          </w:p>
        </w:tc>
        <w:tc>
          <w:tcPr>
            <w:tcW w:w="630" w:type="dxa"/>
            <w:vAlign w:val="center"/>
          </w:tcPr>
          <w:p w14:paraId="684F503F"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6ACEE6F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35.5</w:t>
            </w:r>
          </w:p>
        </w:tc>
        <w:tc>
          <w:tcPr>
            <w:tcW w:w="720" w:type="dxa"/>
            <w:vAlign w:val="center"/>
          </w:tcPr>
          <w:p w14:paraId="2A264FCC" w14:textId="4C249B0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-0.07</w:t>
            </w:r>
          </w:p>
        </w:tc>
        <w:tc>
          <w:tcPr>
            <w:tcW w:w="720" w:type="dxa"/>
            <w:vAlign w:val="center"/>
          </w:tcPr>
          <w:p w14:paraId="1AD02060" w14:textId="44F0A4F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9</w:t>
            </w:r>
          </w:p>
        </w:tc>
        <w:tc>
          <w:tcPr>
            <w:tcW w:w="720" w:type="dxa"/>
            <w:vAlign w:val="center"/>
          </w:tcPr>
          <w:p w14:paraId="3D76BF7E" w14:textId="58B1543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6</w:t>
            </w:r>
          </w:p>
        </w:tc>
        <w:tc>
          <w:tcPr>
            <w:tcW w:w="1260" w:type="dxa"/>
            <w:gridSpan w:val="2"/>
            <w:vAlign w:val="center"/>
          </w:tcPr>
          <w:p w14:paraId="38E56128"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278</w:t>
            </w:r>
          </w:p>
          <w:p w14:paraId="0F9D1C98" w14:textId="4E694E15"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(102, 754)</w:t>
            </w:r>
          </w:p>
        </w:tc>
        <w:tc>
          <w:tcPr>
            <w:tcW w:w="1395" w:type="dxa"/>
            <w:vAlign w:val="center"/>
          </w:tcPr>
          <w:p w14:paraId="5C23C499"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414</w:t>
            </w:r>
          </w:p>
          <w:p w14:paraId="195EA234" w14:textId="38DB9D06"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(95, 1794)</w:t>
            </w:r>
          </w:p>
        </w:tc>
        <w:tc>
          <w:tcPr>
            <w:tcW w:w="1350" w:type="dxa"/>
            <w:vAlign w:val="center"/>
          </w:tcPr>
          <w:p w14:paraId="232B1123" w14:textId="15CFE192"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659</w:t>
            </w:r>
          </w:p>
          <w:p w14:paraId="5E815418" w14:textId="6039C44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(112, 3876)</w:t>
            </w:r>
          </w:p>
        </w:tc>
      </w:tr>
      <w:tr w:rsidR="00CA53D1" w:rsidRPr="00FF0F68" w14:paraId="5ADEC877" w14:textId="77777777" w:rsidTr="00CA53D1">
        <w:trPr>
          <w:gridAfter w:val="1"/>
          <w:wAfter w:w="92" w:type="dxa"/>
          <w:jc w:val="center"/>
        </w:trPr>
        <w:tc>
          <w:tcPr>
            <w:tcW w:w="1710" w:type="dxa"/>
            <w:vAlign w:val="center"/>
          </w:tcPr>
          <w:p w14:paraId="3E14C0E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NAA-M-2</w:t>
            </w:r>
          </w:p>
        </w:tc>
        <w:tc>
          <w:tcPr>
            <w:tcW w:w="1013" w:type="dxa"/>
            <w:vAlign w:val="center"/>
          </w:tcPr>
          <w:p w14:paraId="35826455" w14:textId="1E59BDE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3D3989E1" w14:textId="2C169F00"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1260" w:type="dxa"/>
            <w:vAlign w:val="center"/>
          </w:tcPr>
          <w:p w14:paraId="271EE65D" w14:textId="439DD968"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w:t>
            </w:r>
            <w:r w:rsidR="009A732A">
              <w:rPr>
                <w:rFonts w:ascii="Times New Roman" w:hAnsi="Times New Roman" w:cs="Times New Roman"/>
              </w:rPr>
              <w:t>(</w:t>
            </w:r>
            <w:r w:rsidR="009A732A" w:rsidRPr="00FF0F68">
              <w:rPr>
                <w:rFonts w:ascii="Times New Roman" w:hAnsi="Times New Roman" w:cs="Times New Roman"/>
              </w:rPr>
              <w:t>1</w:t>
            </w:r>
            <w:r w:rsidR="009A732A">
              <w:rPr>
                <w:rFonts w:ascii="Times New Roman" w:hAnsi="Times New Roman" w:cs="Times New Roman"/>
              </w:rPr>
              <w:t>)</w:t>
            </w:r>
          </w:p>
        </w:tc>
        <w:tc>
          <w:tcPr>
            <w:tcW w:w="630" w:type="dxa"/>
            <w:vAlign w:val="center"/>
          </w:tcPr>
          <w:p w14:paraId="6778409E"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2DF17D11"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26.1</w:t>
            </w:r>
          </w:p>
        </w:tc>
        <w:tc>
          <w:tcPr>
            <w:tcW w:w="720" w:type="dxa"/>
            <w:vAlign w:val="center"/>
          </w:tcPr>
          <w:p w14:paraId="55F2F20A" w14:textId="7573BDC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-0.21</w:t>
            </w:r>
          </w:p>
        </w:tc>
        <w:tc>
          <w:tcPr>
            <w:tcW w:w="720" w:type="dxa"/>
            <w:vAlign w:val="center"/>
          </w:tcPr>
          <w:p w14:paraId="643C57DA" w14:textId="5B671E7F"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720" w:type="dxa"/>
            <w:vAlign w:val="center"/>
          </w:tcPr>
          <w:p w14:paraId="7A032773" w14:textId="580C9F65"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0.03</w:t>
            </w:r>
          </w:p>
        </w:tc>
        <w:tc>
          <w:tcPr>
            <w:tcW w:w="1260" w:type="dxa"/>
            <w:gridSpan w:val="2"/>
            <w:vAlign w:val="center"/>
          </w:tcPr>
          <w:p w14:paraId="2250FA81"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213</w:t>
            </w:r>
          </w:p>
          <w:p w14:paraId="660D5E23" w14:textId="0DF59B3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(75, 605)</w:t>
            </w:r>
          </w:p>
        </w:tc>
        <w:tc>
          <w:tcPr>
            <w:tcW w:w="1395" w:type="dxa"/>
            <w:vAlign w:val="center"/>
          </w:tcPr>
          <w:p w14:paraId="537ACC02"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260</w:t>
            </w:r>
          </w:p>
          <w:p w14:paraId="29E14C31" w14:textId="407494B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(50, 1343)</w:t>
            </w:r>
          </w:p>
        </w:tc>
        <w:tc>
          <w:tcPr>
            <w:tcW w:w="1350" w:type="dxa"/>
            <w:vAlign w:val="center"/>
          </w:tcPr>
          <w:p w14:paraId="10CD3171" w14:textId="630D593B"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368</w:t>
            </w:r>
          </w:p>
          <w:p w14:paraId="4334C7B8" w14:textId="35FB9D45"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(43, 3131)</w:t>
            </w:r>
          </w:p>
        </w:tc>
      </w:tr>
      <w:tr w:rsidR="00CA53D1" w:rsidRPr="00FF0F68" w14:paraId="1C670D68" w14:textId="77777777" w:rsidTr="00CA53D1">
        <w:trPr>
          <w:gridAfter w:val="1"/>
          <w:wAfter w:w="92" w:type="dxa"/>
          <w:jc w:val="center"/>
        </w:trPr>
        <w:tc>
          <w:tcPr>
            <w:tcW w:w="1710" w:type="dxa"/>
            <w:vAlign w:val="center"/>
          </w:tcPr>
          <w:p w14:paraId="2FBD6947"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NAA-M-3</w:t>
            </w:r>
          </w:p>
        </w:tc>
        <w:tc>
          <w:tcPr>
            <w:tcW w:w="1013" w:type="dxa"/>
            <w:vAlign w:val="center"/>
          </w:tcPr>
          <w:p w14:paraId="22626CBA" w14:textId="73D6266B"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107C9FCA" w14:textId="5608A685"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w:t>
            </w:r>
            <w:r w:rsidR="009A732A">
              <w:rPr>
                <w:rFonts w:ascii="Times New Roman" w:hAnsi="Times New Roman" w:cs="Times New Roman"/>
              </w:rPr>
              <w:t>(</w:t>
            </w:r>
            <w:r w:rsidR="009A732A" w:rsidRPr="00FF0F68">
              <w:rPr>
                <w:rFonts w:ascii="Times New Roman" w:hAnsi="Times New Roman" w:cs="Times New Roman"/>
              </w:rPr>
              <w:t>1</w:t>
            </w:r>
            <w:r w:rsidR="009A732A">
              <w:rPr>
                <w:rFonts w:ascii="Times New Roman" w:hAnsi="Times New Roman" w:cs="Times New Roman"/>
              </w:rPr>
              <w:t>)</w:t>
            </w:r>
          </w:p>
        </w:tc>
        <w:tc>
          <w:tcPr>
            <w:tcW w:w="1260" w:type="dxa"/>
            <w:vAlign w:val="center"/>
          </w:tcPr>
          <w:p w14:paraId="6E2C2039" w14:textId="79C2005E"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630" w:type="dxa"/>
            <w:vAlign w:val="center"/>
          </w:tcPr>
          <w:p w14:paraId="2DDD110F"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15214E4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p>
        </w:tc>
        <w:tc>
          <w:tcPr>
            <w:tcW w:w="720" w:type="dxa"/>
            <w:vAlign w:val="center"/>
          </w:tcPr>
          <w:p w14:paraId="4F9E7806" w14:textId="27BBD23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0.5</w:t>
            </w:r>
            <w:r>
              <w:rPr>
                <w:rFonts w:ascii="Times New Roman" w:hAnsi="Times New Roman" w:cs="Times New Roman"/>
              </w:rPr>
              <w:t>2</w:t>
            </w:r>
          </w:p>
        </w:tc>
        <w:tc>
          <w:tcPr>
            <w:tcW w:w="720" w:type="dxa"/>
            <w:vAlign w:val="center"/>
          </w:tcPr>
          <w:p w14:paraId="0D6F4EBB" w14:textId="4CBE9C9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0.10</w:t>
            </w:r>
          </w:p>
        </w:tc>
        <w:tc>
          <w:tcPr>
            <w:tcW w:w="720" w:type="dxa"/>
            <w:vAlign w:val="center"/>
          </w:tcPr>
          <w:p w14:paraId="022C1987" w14:textId="1C0070F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1260" w:type="dxa"/>
            <w:gridSpan w:val="2"/>
            <w:vAlign w:val="center"/>
          </w:tcPr>
          <w:p w14:paraId="4D615DE2"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280</w:t>
            </w:r>
          </w:p>
          <w:p w14:paraId="70DC0F5B" w14:textId="78F0EA8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(116, 678)</w:t>
            </w:r>
          </w:p>
        </w:tc>
        <w:tc>
          <w:tcPr>
            <w:tcW w:w="1395" w:type="dxa"/>
            <w:vAlign w:val="center"/>
          </w:tcPr>
          <w:p w14:paraId="727C727F"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536</w:t>
            </w:r>
          </w:p>
          <w:p w14:paraId="4546028F" w14:textId="76CB5B5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(117, 2459)</w:t>
            </w:r>
          </w:p>
        </w:tc>
        <w:tc>
          <w:tcPr>
            <w:tcW w:w="1350" w:type="dxa"/>
            <w:vAlign w:val="center"/>
          </w:tcPr>
          <w:p w14:paraId="24F53639" w14:textId="1225194F"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1023</w:t>
            </w:r>
          </w:p>
          <w:p w14:paraId="29DCF31B" w14:textId="19BA8E63"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(138, 7561)</w:t>
            </w:r>
          </w:p>
        </w:tc>
      </w:tr>
      <w:tr w:rsidR="00CA53D1" w:rsidRPr="00FF0F68" w14:paraId="77FDB615" w14:textId="77777777" w:rsidTr="00CA53D1">
        <w:trPr>
          <w:gridAfter w:val="1"/>
          <w:wAfter w:w="92" w:type="dxa"/>
          <w:jc w:val="center"/>
        </w:trPr>
        <w:tc>
          <w:tcPr>
            <w:tcW w:w="1710" w:type="dxa"/>
            <w:tcBorders>
              <w:bottom w:val="single" w:sz="4" w:space="0" w:color="auto"/>
            </w:tcBorders>
            <w:vAlign w:val="center"/>
          </w:tcPr>
          <w:p w14:paraId="387A03E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NAA-M-CPI-2</w:t>
            </w:r>
          </w:p>
        </w:tc>
        <w:tc>
          <w:tcPr>
            <w:tcW w:w="1013" w:type="dxa"/>
            <w:tcBorders>
              <w:bottom w:val="single" w:sz="4" w:space="0" w:color="auto"/>
            </w:tcBorders>
            <w:vAlign w:val="center"/>
          </w:tcPr>
          <w:p w14:paraId="3C758776" w14:textId="798CD43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tcBorders>
              <w:bottom w:val="single" w:sz="4" w:space="0" w:color="auto"/>
            </w:tcBorders>
            <w:vAlign w:val="center"/>
          </w:tcPr>
          <w:p w14:paraId="3BF4ACCE" w14:textId="54FC31A1"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1260" w:type="dxa"/>
            <w:tcBorders>
              <w:bottom w:val="single" w:sz="4" w:space="0" w:color="auto"/>
            </w:tcBorders>
            <w:vAlign w:val="center"/>
          </w:tcPr>
          <w:p w14:paraId="7F47BB59" w14:textId="1EBB9A6B"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w:t>
            </w:r>
            <w:r w:rsidR="009A732A">
              <w:rPr>
                <w:rFonts w:ascii="Times New Roman" w:hAnsi="Times New Roman" w:cs="Times New Roman"/>
              </w:rPr>
              <w:t>(</w:t>
            </w:r>
            <w:r w:rsidR="009A732A" w:rsidRPr="00FF0F68">
              <w:rPr>
                <w:rFonts w:ascii="Times New Roman" w:hAnsi="Times New Roman" w:cs="Times New Roman"/>
              </w:rPr>
              <w:t>1</w:t>
            </w:r>
            <w:r w:rsidR="009A732A">
              <w:rPr>
                <w:rFonts w:ascii="Times New Roman" w:hAnsi="Times New Roman" w:cs="Times New Roman"/>
              </w:rPr>
              <w:t>)</w:t>
            </w:r>
          </w:p>
        </w:tc>
        <w:tc>
          <w:tcPr>
            <w:tcW w:w="630" w:type="dxa"/>
            <w:tcBorders>
              <w:bottom w:val="single" w:sz="4" w:space="0" w:color="auto"/>
            </w:tcBorders>
            <w:vAlign w:val="center"/>
          </w:tcPr>
          <w:p w14:paraId="7DEB36B2"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Yes</w:t>
            </w:r>
          </w:p>
        </w:tc>
        <w:tc>
          <w:tcPr>
            <w:tcW w:w="810" w:type="dxa"/>
            <w:tcBorders>
              <w:bottom w:val="single" w:sz="4" w:space="0" w:color="auto"/>
            </w:tcBorders>
            <w:vAlign w:val="center"/>
          </w:tcPr>
          <w:p w14:paraId="29A8440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5.9</w:t>
            </w:r>
          </w:p>
        </w:tc>
        <w:tc>
          <w:tcPr>
            <w:tcW w:w="720" w:type="dxa"/>
            <w:tcBorders>
              <w:bottom w:val="single" w:sz="4" w:space="0" w:color="auto"/>
            </w:tcBorders>
            <w:vAlign w:val="center"/>
          </w:tcPr>
          <w:p w14:paraId="352E5994" w14:textId="12E65D08"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-0.10</w:t>
            </w:r>
          </w:p>
        </w:tc>
        <w:tc>
          <w:tcPr>
            <w:tcW w:w="720" w:type="dxa"/>
            <w:tcBorders>
              <w:bottom w:val="single" w:sz="4" w:space="0" w:color="auto"/>
            </w:tcBorders>
            <w:vAlign w:val="center"/>
          </w:tcPr>
          <w:p w14:paraId="4E2F58EF" w14:textId="26CAF01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720" w:type="dxa"/>
            <w:tcBorders>
              <w:bottom w:val="single" w:sz="4" w:space="0" w:color="auto"/>
            </w:tcBorders>
            <w:vAlign w:val="center"/>
          </w:tcPr>
          <w:p w14:paraId="09739E52" w14:textId="7EBE5BB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1260" w:type="dxa"/>
            <w:gridSpan w:val="2"/>
            <w:tcBorders>
              <w:bottom w:val="single" w:sz="4" w:space="0" w:color="auto"/>
            </w:tcBorders>
            <w:vAlign w:val="center"/>
          </w:tcPr>
          <w:p w14:paraId="449662EA"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207</w:t>
            </w:r>
          </w:p>
          <w:p w14:paraId="338D6CEE" w14:textId="5B3969A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(71, 603)</w:t>
            </w:r>
          </w:p>
        </w:tc>
        <w:tc>
          <w:tcPr>
            <w:tcW w:w="1395" w:type="dxa"/>
            <w:tcBorders>
              <w:bottom w:val="single" w:sz="4" w:space="0" w:color="auto"/>
            </w:tcBorders>
            <w:vAlign w:val="center"/>
          </w:tcPr>
          <w:p w14:paraId="5B554745"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310</w:t>
            </w:r>
          </w:p>
          <w:p w14:paraId="5398C8B1" w14:textId="186E523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(55, 1750)</w:t>
            </w:r>
          </w:p>
        </w:tc>
        <w:tc>
          <w:tcPr>
            <w:tcW w:w="1350" w:type="dxa"/>
            <w:tcBorders>
              <w:bottom w:val="single" w:sz="4" w:space="0" w:color="auto"/>
            </w:tcBorders>
            <w:vAlign w:val="center"/>
          </w:tcPr>
          <w:p w14:paraId="30495E86" w14:textId="34489C41"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526</w:t>
            </w:r>
          </w:p>
          <w:p w14:paraId="27580D29" w14:textId="706D685B"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(57, 4873)</w:t>
            </w:r>
          </w:p>
        </w:tc>
      </w:tr>
    </w:tbl>
    <w:p w14:paraId="18661A61" w14:textId="52F869FF" w:rsidR="00A53D54" w:rsidRDefault="00A53D54">
      <w:pPr>
        <w:ind w:firstLine="0"/>
        <w:rPr>
          <w:rFonts w:ascii="Times New Roman" w:hAnsi="Times New Roman" w:cs="Times New Roman"/>
        </w:rPr>
      </w:pPr>
      <w:r>
        <w:rPr>
          <w:rFonts w:ascii="Times New Roman" w:hAnsi="Times New Roman" w:cs="Times New Roman"/>
        </w:rPr>
        <w:br w:type="page"/>
      </w:r>
    </w:p>
    <w:p w14:paraId="074DEB16" w14:textId="77777777" w:rsidR="00DB57DB" w:rsidRDefault="00DB57DB" w:rsidP="006E0CB5">
      <w:pPr>
        <w:ind w:firstLine="0"/>
        <w:jc w:val="both"/>
        <w:rPr>
          <w:rFonts w:ascii="Times New Roman" w:hAnsi="Times New Roman" w:cs="Times New Roman"/>
        </w:rPr>
        <w:sectPr w:rsidR="00DB57DB" w:rsidSect="00DB57DB">
          <w:pgSz w:w="15840" w:h="12240" w:orient="landscape"/>
          <w:pgMar w:top="1440" w:right="1440" w:bottom="1440" w:left="1440" w:header="720" w:footer="720" w:gutter="0"/>
          <w:lnNumType w:countBy="1" w:restart="continuous"/>
          <w:cols w:space="720"/>
          <w:docGrid w:linePitch="360"/>
        </w:sectPr>
      </w:pPr>
    </w:p>
    <w:p w14:paraId="2629AFB6" w14:textId="748299CA" w:rsidR="0038372E" w:rsidRPr="00A53D54" w:rsidRDefault="0038372E" w:rsidP="0038372E">
      <w:pPr>
        <w:ind w:firstLine="0"/>
        <w:rPr>
          <w:rFonts w:ascii="Times New Roman" w:hAnsi="Times New Roman" w:cs="Times New Roman"/>
        </w:rPr>
      </w:pPr>
      <w:bookmarkStart w:id="543" w:name="_Toc465521920"/>
      <w:r w:rsidRPr="00A53D54">
        <w:rPr>
          <w:rFonts w:ascii="Times New Roman" w:hAnsi="Times New Roman" w:cs="Times New Roman"/>
        </w:rPr>
        <w:lastRenderedPageBreak/>
        <w:t xml:space="preserve">Table </w:t>
      </w:r>
      <w:r w:rsidR="00CA53D1">
        <w:rPr>
          <w:rFonts w:ascii="Times New Roman" w:hAnsi="Times New Roman" w:cs="Times New Roman"/>
        </w:rPr>
        <w:t>6</w:t>
      </w:r>
      <w:r w:rsidRPr="00A53D54">
        <w:rPr>
          <w:rFonts w:ascii="Times New Roman" w:hAnsi="Times New Roman" w:cs="Times New Roman"/>
        </w:rPr>
        <w:t xml:space="preserve">. </w:t>
      </w:r>
      <w:r w:rsidR="00805199">
        <w:rPr>
          <w:rFonts w:ascii="Times New Roman" w:hAnsi="Times New Roman" w:cs="Times New Roman"/>
        </w:rPr>
        <w:t>M</w:t>
      </w:r>
      <w:r>
        <w:rPr>
          <w:rFonts w:ascii="Times New Roman" w:hAnsi="Times New Roman" w:cs="Times New Roman"/>
        </w:rPr>
        <w:t>odel run times as a function of model size and whether TMB detected sparseness of the Hessian matrix.</w:t>
      </w:r>
      <w:r w:rsidR="00E23439">
        <w:rPr>
          <w:rFonts w:ascii="Times New Roman" w:hAnsi="Times New Roman" w:cs="Times New Roman"/>
        </w:rPr>
        <w:t xml:space="preserve"> Model size = number of random effects (dimension of the Hessian matrix with respect to random effects).</w:t>
      </w:r>
    </w:p>
    <w:tbl>
      <w:tblPr>
        <w:tblStyle w:val="Table"/>
        <w:tblW w:w="9198" w:type="dxa"/>
        <w:tblLook w:val="07E0" w:firstRow="1" w:lastRow="1" w:firstColumn="1" w:lastColumn="1" w:noHBand="1" w:noVBand="1"/>
      </w:tblPr>
      <w:tblGrid>
        <w:gridCol w:w="1728"/>
        <w:gridCol w:w="1170"/>
        <w:gridCol w:w="1260"/>
        <w:gridCol w:w="1980"/>
        <w:gridCol w:w="900"/>
        <w:gridCol w:w="990"/>
        <w:gridCol w:w="1170"/>
      </w:tblGrid>
      <w:tr w:rsidR="00F46A02" w:rsidRPr="00A53D54" w14:paraId="12A4671A" w14:textId="77777777" w:rsidTr="00F46A02">
        <w:trPr>
          <w:trHeight w:val="360"/>
        </w:trPr>
        <w:tc>
          <w:tcPr>
            <w:tcW w:w="1728" w:type="dxa"/>
            <w:tcBorders>
              <w:top w:val="single" w:sz="4" w:space="0" w:color="auto"/>
              <w:bottom w:val="single" w:sz="2" w:space="0" w:color="auto"/>
            </w:tcBorders>
            <w:vAlign w:val="center"/>
          </w:tcPr>
          <w:p w14:paraId="26811ADB" w14:textId="77777777" w:rsidR="00E23439" w:rsidRPr="00A53D54" w:rsidRDefault="00E23439" w:rsidP="0038372E">
            <w:pPr>
              <w:spacing w:after="0"/>
              <w:ind w:firstLine="0"/>
              <w:jc w:val="center"/>
              <w:rPr>
                <w:rFonts w:ascii="Times New Roman" w:hAnsi="Times New Roman" w:cs="Times New Roman"/>
              </w:rPr>
            </w:pPr>
            <w:r w:rsidRPr="00A53D54">
              <w:rPr>
                <w:rFonts w:ascii="Times New Roman" w:hAnsi="Times New Roman" w:cs="Times New Roman"/>
              </w:rPr>
              <w:t>Model</w:t>
            </w:r>
          </w:p>
        </w:tc>
        <w:tc>
          <w:tcPr>
            <w:tcW w:w="2430" w:type="dxa"/>
            <w:gridSpan w:val="2"/>
            <w:tcBorders>
              <w:top w:val="single" w:sz="4" w:space="0" w:color="auto"/>
              <w:bottom w:val="single" w:sz="2" w:space="0" w:color="auto"/>
            </w:tcBorders>
            <w:vAlign w:val="center"/>
          </w:tcPr>
          <w:p w14:paraId="41F00545" w14:textId="435B96FC" w:rsidR="00E23439" w:rsidRPr="00A53D54" w:rsidRDefault="00E23439" w:rsidP="00F46A02">
            <w:pPr>
              <w:spacing w:after="0"/>
              <w:ind w:firstLine="0"/>
              <w:jc w:val="center"/>
              <w:rPr>
                <w:rFonts w:ascii="Times New Roman" w:hAnsi="Times New Roman" w:cs="Times New Roman"/>
              </w:rPr>
            </w:pPr>
            <w:r>
              <w:rPr>
                <w:rFonts w:ascii="Times New Roman" w:hAnsi="Times New Roman" w:cs="Times New Roman"/>
              </w:rPr>
              <w:t>NAA random effects</w:t>
            </w:r>
          </w:p>
        </w:tc>
        <w:tc>
          <w:tcPr>
            <w:tcW w:w="1980" w:type="dxa"/>
            <w:tcBorders>
              <w:top w:val="single" w:sz="4" w:space="0" w:color="auto"/>
              <w:bottom w:val="single" w:sz="2" w:space="0" w:color="auto"/>
            </w:tcBorders>
            <w:vAlign w:val="center"/>
          </w:tcPr>
          <w:p w14:paraId="30070D5F" w14:textId="01AEB09B" w:rsidR="00E23439" w:rsidRPr="00A53D54" w:rsidRDefault="00E23439" w:rsidP="00F46A02">
            <w:pPr>
              <w:spacing w:after="0"/>
              <w:ind w:firstLine="0"/>
              <w:jc w:val="center"/>
              <w:rPr>
                <w:rFonts w:ascii="Times New Roman" w:hAnsi="Times New Roman" w:cs="Times New Roman"/>
              </w:rPr>
            </w:pPr>
            <w:r>
              <w:rPr>
                <w:rFonts w:ascii="Times New Roman" w:hAnsi="Times New Roman" w:cs="Times New Roman"/>
              </w:rPr>
              <w:t>M</w:t>
            </w:r>
            <w:r w:rsidR="00F46A02">
              <w:rPr>
                <w:rFonts w:ascii="Times New Roman" w:hAnsi="Times New Roman" w:cs="Times New Roman"/>
              </w:rPr>
              <w:t xml:space="preserve"> </w:t>
            </w:r>
            <w:r>
              <w:rPr>
                <w:rFonts w:ascii="Times New Roman" w:hAnsi="Times New Roman" w:cs="Times New Roman"/>
              </w:rPr>
              <w:t>random effects</w:t>
            </w:r>
          </w:p>
        </w:tc>
        <w:tc>
          <w:tcPr>
            <w:tcW w:w="900" w:type="dxa"/>
            <w:tcBorders>
              <w:top w:val="single" w:sz="4" w:space="0" w:color="auto"/>
              <w:bottom w:val="single" w:sz="2" w:space="0" w:color="auto"/>
            </w:tcBorders>
            <w:vAlign w:val="center"/>
          </w:tcPr>
          <w:p w14:paraId="2AA17428" w14:textId="677B5BEC" w:rsidR="00E23439"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Model size</w:t>
            </w:r>
          </w:p>
        </w:tc>
        <w:tc>
          <w:tcPr>
            <w:tcW w:w="990" w:type="dxa"/>
            <w:tcBorders>
              <w:top w:val="single" w:sz="4" w:space="0" w:color="auto"/>
              <w:bottom w:val="single" w:sz="2" w:space="0" w:color="auto"/>
            </w:tcBorders>
            <w:vAlign w:val="center"/>
          </w:tcPr>
          <w:p w14:paraId="0EF1EC90" w14:textId="335153A4" w:rsidR="00E23439" w:rsidRPr="00A53D54" w:rsidRDefault="00E23439" w:rsidP="0038372E">
            <w:pPr>
              <w:spacing w:after="0"/>
              <w:ind w:firstLine="0"/>
              <w:jc w:val="center"/>
              <w:rPr>
                <w:rFonts w:ascii="Times New Roman" w:hAnsi="Times New Roman" w:cs="Times New Roman"/>
              </w:rPr>
            </w:pPr>
            <w:r>
              <w:rPr>
                <w:rFonts w:ascii="Times New Roman" w:hAnsi="Times New Roman" w:cs="Times New Roman"/>
              </w:rPr>
              <w:t>Sparse Hessian</w:t>
            </w:r>
          </w:p>
        </w:tc>
        <w:tc>
          <w:tcPr>
            <w:tcW w:w="1170" w:type="dxa"/>
            <w:tcBorders>
              <w:top w:val="single" w:sz="4" w:space="0" w:color="auto"/>
              <w:bottom w:val="single" w:sz="2" w:space="0" w:color="auto"/>
            </w:tcBorders>
            <w:vAlign w:val="center"/>
          </w:tcPr>
          <w:p w14:paraId="720D1578" w14:textId="15ACDA70" w:rsidR="00E23439" w:rsidRPr="00A53D54" w:rsidRDefault="00E23439" w:rsidP="0038372E">
            <w:pPr>
              <w:spacing w:after="0"/>
              <w:ind w:firstLine="0"/>
              <w:jc w:val="center"/>
              <w:rPr>
                <w:rFonts w:ascii="Times New Roman" w:hAnsi="Times New Roman" w:cs="Times New Roman"/>
              </w:rPr>
            </w:pPr>
            <w:r>
              <w:rPr>
                <w:rFonts w:ascii="Times New Roman" w:hAnsi="Times New Roman" w:cs="Times New Roman"/>
              </w:rPr>
              <w:t>Run time (min)</w:t>
            </w:r>
          </w:p>
        </w:tc>
      </w:tr>
      <w:tr w:rsidR="00F46A02" w:rsidRPr="00A53D54" w14:paraId="2342678B" w14:textId="77777777" w:rsidTr="00F46A02">
        <w:trPr>
          <w:trHeight w:val="504"/>
        </w:trPr>
        <w:tc>
          <w:tcPr>
            <w:tcW w:w="1728" w:type="dxa"/>
            <w:tcBorders>
              <w:top w:val="single" w:sz="2" w:space="0" w:color="auto"/>
            </w:tcBorders>
            <w:vAlign w:val="center"/>
          </w:tcPr>
          <w:p w14:paraId="48141441" w14:textId="5C3A31F1" w:rsidR="00F46A02" w:rsidRPr="00A53D54" w:rsidRDefault="009410BA" w:rsidP="0038372E">
            <w:pPr>
              <w:spacing w:after="0"/>
              <w:ind w:firstLine="0"/>
              <w:jc w:val="center"/>
              <w:rPr>
                <w:rFonts w:ascii="Times New Roman" w:hAnsi="Times New Roman" w:cs="Times New Roman"/>
              </w:rPr>
            </w:pPr>
            <w:r>
              <w:rPr>
                <w:rFonts w:ascii="Times New Roman" w:hAnsi="Times New Roman" w:cs="Times New Roman"/>
              </w:rPr>
              <w:t>Base</w:t>
            </w:r>
          </w:p>
        </w:tc>
        <w:tc>
          <w:tcPr>
            <w:tcW w:w="1170" w:type="dxa"/>
            <w:tcBorders>
              <w:top w:val="single" w:sz="2" w:space="0" w:color="auto"/>
            </w:tcBorders>
            <w:vAlign w:val="center"/>
          </w:tcPr>
          <w:p w14:paraId="30581B33" w14:textId="2FE1A1D3" w:rsidR="00F46A02" w:rsidRPr="00A53D54" w:rsidRDefault="00CA53D1" w:rsidP="0038372E">
            <w:pPr>
              <w:spacing w:after="0"/>
              <w:ind w:firstLine="0"/>
              <w:jc w:val="center"/>
              <w:rPr>
                <w:rFonts w:ascii="Times New Roman" w:hAnsi="Times New Roman" w:cs="Times New Roman"/>
              </w:rPr>
            </w:pPr>
            <w:r>
              <w:rPr>
                <w:rFonts w:ascii="Times New Roman" w:hAnsi="Times New Roman" w:cs="Times New Roman"/>
              </w:rPr>
              <w:t>Age-1</w:t>
            </w:r>
          </w:p>
        </w:tc>
        <w:tc>
          <w:tcPr>
            <w:tcW w:w="1260" w:type="dxa"/>
            <w:tcBorders>
              <w:top w:val="single" w:sz="2" w:space="0" w:color="auto"/>
            </w:tcBorders>
            <w:vAlign w:val="center"/>
          </w:tcPr>
          <w:p w14:paraId="4559EA37" w14:textId="3BCA20FE"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Indep.</w:t>
            </w:r>
          </w:p>
        </w:tc>
        <w:tc>
          <w:tcPr>
            <w:tcW w:w="1980" w:type="dxa"/>
            <w:tcBorders>
              <w:top w:val="single" w:sz="2" w:space="0" w:color="auto"/>
            </w:tcBorders>
            <w:vAlign w:val="center"/>
          </w:tcPr>
          <w:p w14:paraId="257B0956" w14:textId="15120291" w:rsidR="00F46A02" w:rsidRPr="00A53D54" w:rsidRDefault="00CA53D1" w:rsidP="0038372E">
            <w:pPr>
              <w:spacing w:after="0"/>
              <w:ind w:firstLine="0"/>
              <w:jc w:val="center"/>
              <w:rPr>
                <w:rFonts w:ascii="Times New Roman" w:hAnsi="Times New Roman" w:cs="Times New Roman"/>
              </w:rPr>
            </w:pPr>
            <w:r w:rsidRPr="00FF0F68">
              <w:rPr>
                <w:rFonts w:ascii="Times New Roman" w:hAnsi="Times New Roman" w:cs="Times New Roman"/>
              </w:rPr>
              <w:t>—</w:t>
            </w:r>
          </w:p>
        </w:tc>
        <w:tc>
          <w:tcPr>
            <w:tcW w:w="900" w:type="dxa"/>
            <w:tcBorders>
              <w:top w:val="single" w:sz="2" w:space="0" w:color="auto"/>
            </w:tcBorders>
            <w:vAlign w:val="center"/>
          </w:tcPr>
          <w:p w14:paraId="0841E02C" w14:textId="0585ACD9"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45</w:t>
            </w:r>
          </w:p>
        </w:tc>
        <w:tc>
          <w:tcPr>
            <w:tcW w:w="990" w:type="dxa"/>
            <w:tcBorders>
              <w:top w:val="single" w:sz="2" w:space="0" w:color="auto"/>
            </w:tcBorders>
            <w:vAlign w:val="center"/>
          </w:tcPr>
          <w:p w14:paraId="6241ABD5" w14:textId="51E222F1"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No</w:t>
            </w:r>
          </w:p>
        </w:tc>
        <w:tc>
          <w:tcPr>
            <w:tcW w:w="1170" w:type="dxa"/>
            <w:tcBorders>
              <w:top w:val="single" w:sz="2" w:space="0" w:color="auto"/>
            </w:tcBorders>
            <w:vAlign w:val="center"/>
          </w:tcPr>
          <w:p w14:paraId="0C69FEE5" w14:textId="7B596A09"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1.51</w:t>
            </w:r>
          </w:p>
        </w:tc>
      </w:tr>
      <w:tr w:rsidR="00F46A02" w:rsidRPr="00A53D54" w14:paraId="1B1B5212" w14:textId="77777777" w:rsidTr="00F46A02">
        <w:trPr>
          <w:trHeight w:val="504"/>
        </w:trPr>
        <w:tc>
          <w:tcPr>
            <w:tcW w:w="1728" w:type="dxa"/>
            <w:vAlign w:val="center"/>
          </w:tcPr>
          <w:p w14:paraId="458B08DA" w14:textId="317DEA35"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NAA-</w:t>
            </w:r>
            <w:r w:rsidR="009410BA">
              <w:rPr>
                <w:rFonts w:ascii="Times New Roman" w:hAnsi="Times New Roman" w:cs="Times New Roman"/>
              </w:rPr>
              <w:t>2</w:t>
            </w:r>
          </w:p>
        </w:tc>
        <w:tc>
          <w:tcPr>
            <w:tcW w:w="1170" w:type="dxa"/>
            <w:vAlign w:val="center"/>
          </w:tcPr>
          <w:p w14:paraId="0AA56EEC" w14:textId="13E7501A"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All</w:t>
            </w:r>
            <w:r w:rsidR="00CA53D1">
              <w:rPr>
                <w:rFonts w:ascii="Times New Roman" w:hAnsi="Times New Roman" w:cs="Times New Roman"/>
              </w:rPr>
              <w:t xml:space="preserve"> ages</w:t>
            </w:r>
          </w:p>
        </w:tc>
        <w:tc>
          <w:tcPr>
            <w:tcW w:w="1260" w:type="dxa"/>
            <w:vAlign w:val="center"/>
          </w:tcPr>
          <w:p w14:paraId="01DF665F" w14:textId="4E0A9525"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Indep.</w:t>
            </w:r>
          </w:p>
        </w:tc>
        <w:tc>
          <w:tcPr>
            <w:tcW w:w="1980" w:type="dxa"/>
            <w:vAlign w:val="center"/>
          </w:tcPr>
          <w:p w14:paraId="7266EF73" w14:textId="65276972" w:rsidR="00F46A02" w:rsidRPr="00A53D54" w:rsidRDefault="00CA53D1" w:rsidP="0038372E">
            <w:pPr>
              <w:spacing w:after="0"/>
              <w:ind w:firstLine="0"/>
              <w:jc w:val="center"/>
              <w:rPr>
                <w:rFonts w:ascii="Times New Roman" w:hAnsi="Times New Roman" w:cs="Times New Roman"/>
              </w:rPr>
            </w:pPr>
            <w:r w:rsidRPr="00FF0F68">
              <w:rPr>
                <w:rFonts w:ascii="Times New Roman" w:hAnsi="Times New Roman" w:cs="Times New Roman"/>
              </w:rPr>
              <w:t>—</w:t>
            </w:r>
          </w:p>
        </w:tc>
        <w:tc>
          <w:tcPr>
            <w:tcW w:w="900" w:type="dxa"/>
            <w:vAlign w:val="center"/>
          </w:tcPr>
          <w:p w14:paraId="3FC56A73" w14:textId="4F99678C"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270</w:t>
            </w:r>
          </w:p>
        </w:tc>
        <w:tc>
          <w:tcPr>
            <w:tcW w:w="990" w:type="dxa"/>
            <w:vAlign w:val="center"/>
          </w:tcPr>
          <w:p w14:paraId="139185DD" w14:textId="565ECCFE"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Yes</w:t>
            </w:r>
          </w:p>
        </w:tc>
        <w:tc>
          <w:tcPr>
            <w:tcW w:w="1170" w:type="dxa"/>
            <w:vAlign w:val="center"/>
          </w:tcPr>
          <w:p w14:paraId="50C918B8" w14:textId="267F43D1"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0.37</w:t>
            </w:r>
          </w:p>
        </w:tc>
      </w:tr>
      <w:tr w:rsidR="00F46A02" w:rsidRPr="00A53D54" w14:paraId="64AB8983" w14:textId="77777777" w:rsidTr="00F46A02">
        <w:trPr>
          <w:trHeight w:val="504"/>
        </w:trPr>
        <w:tc>
          <w:tcPr>
            <w:tcW w:w="1728" w:type="dxa"/>
            <w:vAlign w:val="center"/>
          </w:tcPr>
          <w:p w14:paraId="02284898" w14:textId="6AE6D6DC"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NAA-</w:t>
            </w:r>
            <w:r w:rsidR="009410BA">
              <w:rPr>
                <w:rFonts w:ascii="Times New Roman" w:hAnsi="Times New Roman" w:cs="Times New Roman"/>
              </w:rPr>
              <w:t>5</w:t>
            </w:r>
          </w:p>
        </w:tc>
        <w:tc>
          <w:tcPr>
            <w:tcW w:w="1170" w:type="dxa"/>
            <w:vAlign w:val="center"/>
          </w:tcPr>
          <w:p w14:paraId="48F2D563" w14:textId="109A9BDC"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All</w:t>
            </w:r>
            <w:r w:rsidR="00CA53D1">
              <w:rPr>
                <w:rFonts w:ascii="Times New Roman" w:hAnsi="Times New Roman" w:cs="Times New Roman"/>
              </w:rPr>
              <w:t xml:space="preserve"> ages</w:t>
            </w:r>
          </w:p>
        </w:tc>
        <w:tc>
          <w:tcPr>
            <w:tcW w:w="1260" w:type="dxa"/>
            <w:vAlign w:val="center"/>
          </w:tcPr>
          <w:p w14:paraId="5E75B0B4" w14:textId="7BC10DCB"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2D AR(1)</w:t>
            </w:r>
          </w:p>
        </w:tc>
        <w:tc>
          <w:tcPr>
            <w:tcW w:w="1980" w:type="dxa"/>
            <w:vAlign w:val="center"/>
          </w:tcPr>
          <w:p w14:paraId="6408E027" w14:textId="29842BC4" w:rsidR="00F46A02" w:rsidRPr="00A53D54" w:rsidRDefault="00CA53D1" w:rsidP="0038372E">
            <w:pPr>
              <w:spacing w:after="0"/>
              <w:ind w:firstLine="0"/>
              <w:jc w:val="center"/>
              <w:rPr>
                <w:rFonts w:ascii="Times New Roman" w:hAnsi="Times New Roman" w:cs="Times New Roman"/>
              </w:rPr>
            </w:pPr>
            <w:r w:rsidRPr="00FF0F68">
              <w:rPr>
                <w:rFonts w:ascii="Times New Roman" w:hAnsi="Times New Roman" w:cs="Times New Roman"/>
              </w:rPr>
              <w:t>—</w:t>
            </w:r>
          </w:p>
        </w:tc>
        <w:tc>
          <w:tcPr>
            <w:tcW w:w="900" w:type="dxa"/>
            <w:vAlign w:val="center"/>
          </w:tcPr>
          <w:p w14:paraId="08020E75" w14:textId="75DE6E17"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270</w:t>
            </w:r>
          </w:p>
        </w:tc>
        <w:tc>
          <w:tcPr>
            <w:tcW w:w="990" w:type="dxa"/>
            <w:vAlign w:val="center"/>
          </w:tcPr>
          <w:p w14:paraId="51F1599F" w14:textId="7387AC8F"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Yes</w:t>
            </w:r>
          </w:p>
        </w:tc>
        <w:tc>
          <w:tcPr>
            <w:tcW w:w="1170" w:type="dxa"/>
            <w:vAlign w:val="center"/>
          </w:tcPr>
          <w:p w14:paraId="33080EAA" w14:textId="3045D58E"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1.12</w:t>
            </w:r>
          </w:p>
        </w:tc>
      </w:tr>
      <w:tr w:rsidR="00F46A02" w:rsidRPr="00A53D54" w14:paraId="5A296986" w14:textId="77777777" w:rsidTr="00F46A02">
        <w:trPr>
          <w:trHeight w:val="504"/>
        </w:trPr>
        <w:tc>
          <w:tcPr>
            <w:tcW w:w="1728" w:type="dxa"/>
            <w:vAlign w:val="center"/>
          </w:tcPr>
          <w:p w14:paraId="5BBBFDF7" w14:textId="51554C71" w:rsidR="00F46A02" w:rsidRDefault="00F46A02" w:rsidP="0038372E">
            <w:pPr>
              <w:spacing w:after="0"/>
              <w:ind w:firstLine="0"/>
              <w:jc w:val="center"/>
              <w:rPr>
                <w:rFonts w:ascii="Times New Roman" w:hAnsi="Times New Roman" w:cs="Times New Roman"/>
              </w:rPr>
            </w:pPr>
            <w:r>
              <w:rPr>
                <w:rFonts w:ascii="Times New Roman" w:hAnsi="Times New Roman" w:cs="Times New Roman"/>
              </w:rPr>
              <w:t>M-</w:t>
            </w:r>
            <w:r w:rsidR="009410BA">
              <w:rPr>
                <w:rFonts w:ascii="Times New Roman" w:hAnsi="Times New Roman" w:cs="Times New Roman"/>
              </w:rPr>
              <w:t>1</w:t>
            </w:r>
          </w:p>
        </w:tc>
        <w:tc>
          <w:tcPr>
            <w:tcW w:w="1170" w:type="dxa"/>
            <w:vAlign w:val="center"/>
          </w:tcPr>
          <w:p w14:paraId="3FA0D752" w14:textId="48C59FD4" w:rsidR="00F46A02" w:rsidRDefault="00CA53D1" w:rsidP="0038372E">
            <w:pPr>
              <w:spacing w:after="0"/>
              <w:ind w:firstLine="0"/>
              <w:jc w:val="center"/>
              <w:rPr>
                <w:rFonts w:ascii="Times New Roman" w:eastAsia="Calibri" w:hAnsi="Times New Roman" w:cs="Times New Roman"/>
              </w:rPr>
            </w:pPr>
            <w:r>
              <w:rPr>
                <w:rFonts w:ascii="Times New Roman" w:eastAsia="Calibri" w:hAnsi="Times New Roman" w:cs="Times New Roman"/>
              </w:rPr>
              <w:t>Age-1</w:t>
            </w:r>
          </w:p>
        </w:tc>
        <w:tc>
          <w:tcPr>
            <w:tcW w:w="1260" w:type="dxa"/>
            <w:vAlign w:val="center"/>
          </w:tcPr>
          <w:p w14:paraId="560AE6A3" w14:textId="43EB2F24" w:rsidR="00F46A02" w:rsidRDefault="00F46A02" w:rsidP="0038372E">
            <w:pPr>
              <w:spacing w:after="0"/>
              <w:ind w:firstLine="0"/>
              <w:jc w:val="center"/>
              <w:rPr>
                <w:rFonts w:ascii="Times New Roman" w:eastAsia="Calibri" w:hAnsi="Times New Roman" w:cs="Times New Roman"/>
              </w:rPr>
            </w:pPr>
            <w:r>
              <w:rPr>
                <w:rFonts w:ascii="Times New Roman" w:eastAsia="Calibri" w:hAnsi="Times New Roman" w:cs="Times New Roman"/>
              </w:rPr>
              <w:t>Indep.</w:t>
            </w:r>
          </w:p>
        </w:tc>
        <w:tc>
          <w:tcPr>
            <w:tcW w:w="1980" w:type="dxa"/>
            <w:vAlign w:val="center"/>
          </w:tcPr>
          <w:p w14:paraId="7B3EE95B" w14:textId="61253302" w:rsidR="00F46A02" w:rsidRDefault="00CA53D1" w:rsidP="0038372E">
            <w:pPr>
              <w:spacing w:after="0"/>
              <w:ind w:firstLine="0"/>
              <w:jc w:val="center"/>
              <w:rPr>
                <w:rFonts w:ascii="Times New Roman" w:eastAsia="Calibri" w:hAnsi="Times New Roman" w:cs="Times New Roman"/>
              </w:rPr>
            </w:pPr>
            <w:r>
              <w:rPr>
                <w:rFonts w:ascii="Times New Roman" w:eastAsia="Calibri" w:hAnsi="Times New Roman" w:cs="Times New Roman"/>
              </w:rPr>
              <w:t>Indep.</w:t>
            </w:r>
          </w:p>
        </w:tc>
        <w:tc>
          <w:tcPr>
            <w:tcW w:w="900" w:type="dxa"/>
            <w:vAlign w:val="center"/>
          </w:tcPr>
          <w:p w14:paraId="7571434F" w14:textId="3350281A"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321</w:t>
            </w:r>
          </w:p>
        </w:tc>
        <w:tc>
          <w:tcPr>
            <w:tcW w:w="990" w:type="dxa"/>
            <w:vAlign w:val="center"/>
          </w:tcPr>
          <w:p w14:paraId="15301BB2" w14:textId="444E443A"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No</w:t>
            </w:r>
          </w:p>
        </w:tc>
        <w:tc>
          <w:tcPr>
            <w:tcW w:w="1170" w:type="dxa"/>
            <w:vAlign w:val="center"/>
          </w:tcPr>
          <w:p w14:paraId="71A34803" w14:textId="0E03E767"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2.67</w:t>
            </w:r>
          </w:p>
        </w:tc>
      </w:tr>
      <w:tr w:rsidR="00F46A02" w:rsidRPr="00A53D54" w14:paraId="2036316B" w14:textId="77777777" w:rsidTr="00F46A02">
        <w:trPr>
          <w:trHeight w:val="504"/>
        </w:trPr>
        <w:tc>
          <w:tcPr>
            <w:tcW w:w="1728" w:type="dxa"/>
            <w:vAlign w:val="center"/>
          </w:tcPr>
          <w:p w14:paraId="413E375C" w14:textId="6BC7D959" w:rsidR="00F46A02" w:rsidRDefault="00F46A02" w:rsidP="0038372E">
            <w:pPr>
              <w:spacing w:after="0"/>
              <w:ind w:firstLine="0"/>
              <w:jc w:val="center"/>
              <w:rPr>
                <w:rFonts w:ascii="Times New Roman" w:hAnsi="Times New Roman" w:cs="Times New Roman"/>
              </w:rPr>
            </w:pPr>
            <w:r>
              <w:rPr>
                <w:rFonts w:ascii="Times New Roman" w:hAnsi="Times New Roman" w:cs="Times New Roman"/>
              </w:rPr>
              <w:t>M-</w:t>
            </w:r>
            <w:r w:rsidR="009410BA">
              <w:rPr>
                <w:rFonts w:ascii="Times New Roman" w:hAnsi="Times New Roman" w:cs="Times New Roman"/>
              </w:rPr>
              <w:t>4</w:t>
            </w:r>
          </w:p>
        </w:tc>
        <w:tc>
          <w:tcPr>
            <w:tcW w:w="1170" w:type="dxa"/>
            <w:vAlign w:val="center"/>
          </w:tcPr>
          <w:p w14:paraId="40280C17" w14:textId="4F8EF676" w:rsidR="00F46A02" w:rsidRDefault="00CA53D1" w:rsidP="0038372E">
            <w:pPr>
              <w:spacing w:after="0"/>
              <w:ind w:firstLine="0"/>
              <w:jc w:val="center"/>
              <w:rPr>
                <w:rFonts w:ascii="Times New Roman" w:eastAsia="Calibri" w:hAnsi="Times New Roman" w:cs="Times New Roman"/>
              </w:rPr>
            </w:pPr>
            <w:r>
              <w:rPr>
                <w:rFonts w:ascii="Times New Roman" w:eastAsia="Calibri" w:hAnsi="Times New Roman" w:cs="Times New Roman"/>
              </w:rPr>
              <w:t>Age-1</w:t>
            </w:r>
          </w:p>
        </w:tc>
        <w:tc>
          <w:tcPr>
            <w:tcW w:w="1260" w:type="dxa"/>
            <w:vAlign w:val="center"/>
          </w:tcPr>
          <w:p w14:paraId="0ADE975F" w14:textId="18A4319B" w:rsidR="00F46A02" w:rsidRDefault="00F46A02" w:rsidP="0038372E">
            <w:pPr>
              <w:spacing w:after="0"/>
              <w:ind w:firstLine="0"/>
              <w:jc w:val="center"/>
              <w:rPr>
                <w:rFonts w:ascii="Times New Roman" w:eastAsia="Calibri" w:hAnsi="Times New Roman" w:cs="Times New Roman"/>
              </w:rPr>
            </w:pPr>
            <w:r>
              <w:rPr>
                <w:rFonts w:ascii="Times New Roman" w:eastAsia="Calibri" w:hAnsi="Times New Roman" w:cs="Times New Roman"/>
              </w:rPr>
              <w:t>Indep.</w:t>
            </w:r>
          </w:p>
        </w:tc>
        <w:tc>
          <w:tcPr>
            <w:tcW w:w="1980" w:type="dxa"/>
            <w:vAlign w:val="center"/>
          </w:tcPr>
          <w:p w14:paraId="1861CDEA" w14:textId="6690255B" w:rsidR="00F46A02" w:rsidRDefault="00F46A02" w:rsidP="0038372E">
            <w:pPr>
              <w:spacing w:after="0"/>
              <w:ind w:firstLine="0"/>
              <w:jc w:val="center"/>
              <w:rPr>
                <w:rFonts w:ascii="Times New Roman" w:eastAsia="Calibri" w:hAnsi="Times New Roman" w:cs="Times New Roman"/>
              </w:rPr>
            </w:pPr>
            <w:r>
              <w:rPr>
                <w:rFonts w:ascii="Times New Roman" w:eastAsia="Calibri" w:hAnsi="Times New Roman" w:cs="Times New Roman"/>
              </w:rPr>
              <w:t>2D AR(1)</w:t>
            </w:r>
          </w:p>
        </w:tc>
        <w:tc>
          <w:tcPr>
            <w:tcW w:w="900" w:type="dxa"/>
            <w:vAlign w:val="center"/>
          </w:tcPr>
          <w:p w14:paraId="5DF6D841" w14:textId="70EB50A6"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321</w:t>
            </w:r>
          </w:p>
        </w:tc>
        <w:tc>
          <w:tcPr>
            <w:tcW w:w="990" w:type="dxa"/>
            <w:vAlign w:val="center"/>
          </w:tcPr>
          <w:p w14:paraId="61D31273" w14:textId="4C3FCA22"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No</w:t>
            </w:r>
          </w:p>
        </w:tc>
        <w:tc>
          <w:tcPr>
            <w:tcW w:w="1170" w:type="dxa"/>
            <w:vAlign w:val="center"/>
          </w:tcPr>
          <w:p w14:paraId="7977A1A3" w14:textId="46D1166F"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10.30</w:t>
            </w:r>
          </w:p>
        </w:tc>
      </w:tr>
      <w:tr w:rsidR="009A732A" w:rsidRPr="00A53D54" w14:paraId="7801FFF7" w14:textId="77777777" w:rsidTr="00F46A02">
        <w:trPr>
          <w:trHeight w:val="504"/>
        </w:trPr>
        <w:tc>
          <w:tcPr>
            <w:tcW w:w="1728" w:type="dxa"/>
            <w:vAlign w:val="center"/>
          </w:tcPr>
          <w:p w14:paraId="2E6477AF" w14:textId="5AD30071" w:rsidR="009A732A" w:rsidRDefault="009A732A" w:rsidP="009A732A">
            <w:pPr>
              <w:spacing w:after="0"/>
              <w:ind w:firstLine="0"/>
              <w:jc w:val="center"/>
              <w:rPr>
                <w:rFonts w:ascii="Times New Roman" w:hAnsi="Times New Roman" w:cs="Times New Roman"/>
              </w:rPr>
            </w:pPr>
            <w:r>
              <w:rPr>
                <w:rFonts w:ascii="Times New Roman" w:hAnsi="Times New Roman" w:cs="Times New Roman"/>
              </w:rPr>
              <w:t>NAA-M-2</w:t>
            </w:r>
          </w:p>
        </w:tc>
        <w:tc>
          <w:tcPr>
            <w:tcW w:w="1170" w:type="dxa"/>
            <w:vAlign w:val="center"/>
          </w:tcPr>
          <w:p w14:paraId="5F5036E2" w14:textId="2A074054" w:rsidR="009A732A" w:rsidRDefault="009A732A" w:rsidP="009A732A">
            <w:pPr>
              <w:spacing w:after="0"/>
              <w:ind w:firstLine="0"/>
              <w:jc w:val="center"/>
              <w:rPr>
                <w:rFonts w:ascii="Times New Roman" w:eastAsia="Calibri"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235672CA" w14:textId="733BB080" w:rsidR="009A732A" w:rsidRDefault="009A732A" w:rsidP="009A732A">
            <w:pPr>
              <w:spacing w:after="0"/>
              <w:ind w:firstLine="0"/>
              <w:jc w:val="center"/>
              <w:rPr>
                <w:rFonts w:ascii="Times New Roman" w:eastAsia="Calibri" w:hAnsi="Times New Roman" w:cs="Times New Roman"/>
              </w:rPr>
            </w:pPr>
            <w:r>
              <w:rPr>
                <w:rFonts w:ascii="Times New Roman" w:hAnsi="Times New Roman" w:cs="Times New Roman"/>
              </w:rPr>
              <w:t>Indep.</w:t>
            </w:r>
          </w:p>
        </w:tc>
        <w:tc>
          <w:tcPr>
            <w:tcW w:w="1980" w:type="dxa"/>
            <w:vAlign w:val="center"/>
          </w:tcPr>
          <w:p w14:paraId="467E7E6F" w14:textId="05D7C32D" w:rsidR="009A732A" w:rsidRDefault="009A732A" w:rsidP="009A732A">
            <w:pPr>
              <w:spacing w:after="0"/>
              <w:ind w:firstLine="0"/>
              <w:jc w:val="center"/>
              <w:rPr>
                <w:rFonts w:ascii="Times New Roman" w:eastAsia="Calibri" w:hAnsi="Times New Roman" w:cs="Times New Roman"/>
              </w:rPr>
            </w:pPr>
            <w:r w:rsidRPr="00FF0F68">
              <w:rPr>
                <w:rFonts w:ascii="Times New Roman" w:hAnsi="Times New Roman" w:cs="Times New Roman"/>
              </w:rPr>
              <w:t>2D AR</w:t>
            </w:r>
            <w:r>
              <w:rPr>
                <w:rFonts w:ascii="Times New Roman" w:hAnsi="Times New Roman" w:cs="Times New Roman"/>
              </w:rPr>
              <w:t>(</w:t>
            </w:r>
            <w:r w:rsidRPr="00FF0F68">
              <w:rPr>
                <w:rFonts w:ascii="Times New Roman" w:hAnsi="Times New Roman" w:cs="Times New Roman"/>
              </w:rPr>
              <w:t>1</w:t>
            </w:r>
            <w:r>
              <w:rPr>
                <w:rFonts w:ascii="Times New Roman" w:hAnsi="Times New Roman" w:cs="Times New Roman"/>
              </w:rPr>
              <w:t>)</w:t>
            </w:r>
          </w:p>
        </w:tc>
        <w:tc>
          <w:tcPr>
            <w:tcW w:w="900" w:type="dxa"/>
            <w:vAlign w:val="center"/>
          </w:tcPr>
          <w:p w14:paraId="7DC53400" w14:textId="5D400360" w:rsidR="009A732A" w:rsidRDefault="009A732A" w:rsidP="009A732A">
            <w:pPr>
              <w:spacing w:after="0"/>
              <w:ind w:firstLine="0"/>
              <w:jc w:val="center"/>
              <w:rPr>
                <w:rFonts w:ascii="Times New Roman" w:hAnsi="Times New Roman" w:cs="Times New Roman"/>
              </w:rPr>
            </w:pPr>
            <w:r>
              <w:rPr>
                <w:rFonts w:ascii="Times New Roman" w:hAnsi="Times New Roman" w:cs="Times New Roman"/>
              </w:rPr>
              <w:t>546</w:t>
            </w:r>
          </w:p>
        </w:tc>
        <w:tc>
          <w:tcPr>
            <w:tcW w:w="990" w:type="dxa"/>
            <w:vAlign w:val="center"/>
          </w:tcPr>
          <w:p w14:paraId="1168CF60" w14:textId="4E5FA819" w:rsidR="009A732A" w:rsidRDefault="009A732A" w:rsidP="009A732A">
            <w:pPr>
              <w:spacing w:after="0"/>
              <w:ind w:firstLine="0"/>
              <w:jc w:val="center"/>
              <w:rPr>
                <w:rFonts w:ascii="Times New Roman" w:hAnsi="Times New Roman" w:cs="Times New Roman"/>
              </w:rPr>
            </w:pPr>
            <w:r>
              <w:rPr>
                <w:rFonts w:ascii="Times New Roman" w:hAnsi="Times New Roman" w:cs="Times New Roman"/>
              </w:rPr>
              <w:t>Yes</w:t>
            </w:r>
          </w:p>
        </w:tc>
        <w:tc>
          <w:tcPr>
            <w:tcW w:w="1170" w:type="dxa"/>
            <w:vAlign w:val="center"/>
          </w:tcPr>
          <w:p w14:paraId="7CE85496" w14:textId="7EFA116C" w:rsidR="009A732A" w:rsidRDefault="009A732A" w:rsidP="009A732A">
            <w:pPr>
              <w:spacing w:after="0"/>
              <w:ind w:firstLine="0"/>
              <w:jc w:val="center"/>
              <w:rPr>
                <w:rFonts w:ascii="Times New Roman" w:hAnsi="Times New Roman" w:cs="Times New Roman"/>
              </w:rPr>
            </w:pPr>
            <w:r>
              <w:rPr>
                <w:rFonts w:ascii="Times New Roman" w:hAnsi="Times New Roman" w:cs="Times New Roman"/>
              </w:rPr>
              <w:t>1.46</w:t>
            </w:r>
          </w:p>
        </w:tc>
      </w:tr>
      <w:tr w:rsidR="009A732A" w:rsidRPr="00A53D54" w14:paraId="7D5A386D" w14:textId="77777777" w:rsidTr="00F46A02">
        <w:trPr>
          <w:trHeight w:val="504"/>
        </w:trPr>
        <w:tc>
          <w:tcPr>
            <w:tcW w:w="1728" w:type="dxa"/>
            <w:vAlign w:val="center"/>
          </w:tcPr>
          <w:p w14:paraId="1229A404" w14:textId="4ACBB708" w:rsidR="009A732A" w:rsidRDefault="009A732A" w:rsidP="009A732A">
            <w:pPr>
              <w:spacing w:after="0"/>
              <w:ind w:firstLine="0"/>
              <w:jc w:val="center"/>
              <w:rPr>
                <w:rFonts w:ascii="Times New Roman" w:hAnsi="Times New Roman" w:cs="Times New Roman"/>
              </w:rPr>
            </w:pPr>
            <w:r>
              <w:rPr>
                <w:rFonts w:ascii="Times New Roman" w:hAnsi="Times New Roman" w:cs="Times New Roman"/>
              </w:rPr>
              <w:t>NAA-M-3</w:t>
            </w:r>
          </w:p>
        </w:tc>
        <w:tc>
          <w:tcPr>
            <w:tcW w:w="1170" w:type="dxa"/>
            <w:vAlign w:val="center"/>
          </w:tcPr>
          <w:p w14:paraId="6285ECFE" w14:textId="1857071B" w:rsidR="009A732A" w:rsidRDefault="009A732A" w:rsidP="009A732A">
            <w:pPr>
              <w:spacing w:after="0"/>
              <w:ind w:firstLine="0"/>
              <w:jc w:val="center"/>
              <w:rPr>
                <w:rFonts w:ascii="Times New Roman" w:eastAsia="Calibri"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46E1A750" w14:textId="1C50450B" w:rsidR="009A732A" w:rsidRDefault="009A732A" w:rsidP="009A732A">
            <w:pPr>
              <w:spacing w:after="0"/>
              <w:ind w:firstLine="0"/>
              <w:jc w:val="center"/>
              <w:rPr>
                <w:rFonts w:ascii="Times New Roman" w:eastAsia="Calibri" w:hAnsi="Times New Roman" w:cs="Times New Roman"/>
              </w:rPr>
            </w:pPr>
            <w:r w:rsidRPr="00FF0F68">
              <w:rPr>
                <w:rFonts w:ascii="Times New Roman" w:hAnsi="Times New Roman" w:cs="Times New Roman"/>
              </w:rPr>
              <w:t>2D AR</w:t>
            </w:r>
            <w:r>
              <w:rPr>
                <w:rFonts w:ascii="Times New Roman" w:hAnsi="Times New Roman" w:cs="Times New Roman"/>
              </w:rPr>
              <w:t>(</w:t>
            </w:r>
            <w:r w:rsidRPr="00FF0F68">
              <w:rPr>
                <w:rFonts w:ascii="Times New Roman" w:hAnsi="Times New Roman" w:cs="Times New Roman"/>
              </w:rPr>
              <w:t>1</w:t>
            </w:r>
            <w:r>
              <w:rPr>
                <w:rFonts w:ascii="Times New Roman" w:hAnsi="Times New Roman" w:cs="Times New Roman"/>
              </w:rPr>
              <w:t>)</w:t>
            </w:r>
          </w:p>
        </w:tc>
        <w:tc>
          <w:tcPr>
            <w:tcW w:w="1980" w:type="dxa"/>
            <w:vAlign w:val="center"/>
          </w:tcPr>
          <w:p w14:paraId="59DC7623" w14:textId="062594BC" w:rsidR="009A732A" w:rsidRDefault="009A732A" w:rsidP="009A732A">
            <w:pPr>
              <w:spacing w:after="0"/>
              <w:ind w:firstLine="0"/>
              <w:jc w:val="center"/>
              <w:rPr>
                <w:rFonts w:ascii="Times New Roman" w:eastAsia="Calibri" w:hAnsi="Times New Roman" w:cs="Times New Roman"/>
              </w:rPr>
            </w:pPr>
            <w:r>
              <w:rPr>
                <w:rFonts w:ascii="Times New Roman" w:hAnsi="Times New Roman" w:cs="Times New Roman"/>
              </w:rPr>
              <w:t>Indep.</w:t>
            </w:r>
          </w:p>
        </w:tc>
        <w:tc>
          <w:tcPr>
            <w:tcW w:w="900" w:type="dxa"/>
            <w:vAlign w:val="center"/>
          </w:tcPr>
          <w:p w14:paraId="79AD00E4" w14:textId="33C66756" w:rsidR="009A732A" w:rsidRDefault="009A732A" w:rsidP="009A732A">
            <w:pPr>
              <w:spacing w:after="0"/>
              <w:ind w:firstLine="0"/>
              <w:jc w:val="center"/>
              <w:rPr>
                <w:rFonts w:ascii="Times New Roman" w:hAnsi="Times New Roman" w:cs="Times New Roman"/>
              </w:rPr>
            </w:pPr>
            <w:r>
              <w:rPr>
                <w:rFonts w:ascii="Times New Roman" w:hAnsi="Times New Roman" w:cs="Times New Roman"/>
              </w:rPr>
              <w:t>546</w:t>
            </w:r>
          </w:p>
        </w:tc>
        <w:tc>
          <w:tcPr>
            <w:tcW w:w="990" w:type="dxa"/>
            <w:vAlign w:val="center"/>
          </w:tcPr>
          <w:p w14:paraId="7D082568" w14:textId="00F5ADCD" w:rsidR="009A732A" w:rsidRDefault="009A732A" w:rsidP="009A732A">
            <w:pPr>
              <w:spacing w:after="0"/>
              <w:ind w:firstLine="0"/>
              <w:jc w:val="center"/>
              <w:rPr>
                <w:rFonts w:ascii="Times New Roman" w:hAnsi="Times New Roman" w:cs="Times New Roman"/>
              </w:rPr>
            </w:pPr>
            <w:r>
              <w:rPr>
                <w:rFonts w:ascii="Times New Roman" w:hAnsi="Times New Roman" w:cs="Times New Roman"/>
              </w:rPr>
              <w:t>Yes</w:t>
            </w:r>
          </w:p>
        </w:tc>
        <w:tc>
          <w:tcPr>
            <w:tcW w:w="1170" w:type="dxa"/>
            <w:vAlign w:val="center"/>
          </w:tcPr>
          <w:p w14:paraId="3C900D47" w14:textId="5EBC2444" w:rsidR="009A732A" w:rsidRDefault="009A732A" w:rsidP="009A732A">
            <w:pPr>
              <w:spacing w:after="0"/>
              <w:ind w:firstLine="0"/>
              <w:jc w:val="center"/>
              <w:rPr>
                <w:rFonts w:ascii="Times New Roman" w:hAnsi="Times New Roman" w:cs="Times New Roman"/>
              </w:rPr>
            </w:pPr>
            <w:r>
              <w:rPr>
                <w:rFonts w:ascii="Times New Roman" w:hAnsi="Times New Roman" w:cs="Times New Roman"/>
              </w:rPr>
              <w:t>1.99</w:t>
            </w:r>
          </w:p>
        </w:tc>
      </w:tr>
      <w:tr w:rsidR="009A732A" w:rsidRPr="00A53D54" w14:paraId="4012E7D2" w14:textId="77777777" w:rsidTr="00F46A02">
        <w:trPr>
          <w:trHeight w:val="504"/>
        </w:trPr>
        <w:tc>
          <w:tcPr>
            <w:tcW w:w="1728" w:type="dxa"/>
            <w:tcBorders>
              <w:bottom w:val="single" w:sz="4" w:space="0" w:color="auto"/>
            </w:tcBorders>
            <w:vAlign w:val="center"/>
          </w:tcPr>
          <w:p w14:paraId="23C74227" w14:textId="2E33B547" w:rsidR="009A732A" w:rsidRPr="00A53D54" w:rsidRDefault="009A732A" w:rsidP="009A732A">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CPI-2</w:t>
            </w:r>
          </w:p>
        </w:tc>
        <w:tc>
          <w:tcPr>
            <w:tcW w:w="1170" w:type="dxa"/>
            <w:tcBorders>
              <w:bottom w:val="single" w:sz="4" w:space="0" w:color="auto"/>
            </w:tcBorders>
            <w:vAlign w:val="center"/>
          </w:tcPr>
          <w:p w14:paraId="0D28B16F" w14:textId="0E671CDF" w:rsidR="009A732A" w:rsidRDefault="009A732A" w:rsidP="009A732A">
            <w:pPr>
              <w:spacing w:after="0"/>
              <w:ind w:firstLine="0"/>
              <w:jc w:val="center"/>
              <w:rPr>
                <w:rFonts w:ascii="Times New Roman" w:eastAsia="Calibri" w:hAnsi="Times New Roman" w:cs="Times New Roman"/>
              </w:rPr>
            </w:pPr>
            <w:r>
              <w:rPr>
                <w:rFonts w:ascii="Times New Roman" w:eastAsia="Calibri" w:hAnsi="Times New Roman" w:cs="Times New Roman"/>
              </w:rPr>
              <w:t>All ages</w:t>
            </w:r>
          </w:p>
        </w:tc>
        <w:tc>
          <w:tcPr>
            <w:tcW w:w="1260" w:type="dxa"/>
            <w:tcBorders>
              <w:bottom w:val="single" w:sz="4" w:space="0" w:color="auto"/>
            </w:tcBorders>
            <w:vAlign w:val="center"/>
          </w:tcPr>
          <w:p w14:paraId="2E41AAA9" w14:textId="6B420BD3" w:rsidR="009A732A" w:rsidRDefault="009A732A" w:rsidP="009A732A">
            <w:pPr>
              <w:spacing w:after="0"/>
              <w:ind w:firstLine="0"/>
              <w:jc w:val="center"/>
              <w:rPr>
                <w:rFonts w:ascii="Times New Roman" w:eastAsia="Calibri" w:hAnsi="Times New Roman" w:cs="Times New Roman"/>
              </w:rPr>
            </w:pPr>
            <w:r>
              <w:rPr>
                <w:rFonts w:ascii="Times New Roman" w:eastAsia="Calibri" w:hAnsi="Times New Roman" w:cs="Times New Roman"/>
              </w:rPr>
              <w:t>Indep.</w:t>
            </w:r>
          </w:p>
        </w:tc>
        <w:tc>
          <w:tcPr>
            <w:tcW w:w="1980" w:type="dxa"/>
            <w:tcBorders>
              <w:bottom w:val="single" w:sz="4" w:space="0" w:color="auto"/>
            </w:tcBorders>
            <w:vAlign w:val="center"/>
          </w:tcPr>
          <w:p w14:paraId="283CDCBA" w14:textId="0A85C2A6" w:rsidR="009A732A" w:rsidRDefault="009A732A" w:rsidP="009A732A">
            <w:pPr>
              <w:spacing w:after="0"/>
              <w:ind w:firstLine="0"/>
              <w:jc w:val="center"/>
              <w:rPr>
                <w:rFonts w:ascii="Times New Roman" w:eastAsia="Calibri" w:hAnsi="Times New Roman" w:cs="Times New Roman"/>
              </w:rPr>
            </w:pPr>
            <w:r>
              <w:rPr>
                <w:rFonts w:ascii="Times New Roman" w:eastAsia="Calibri" w:hAnsi="Times New Roman" w:cs="Times New Roman"/>
              </w:rPr>
              <w:t>2D AR(1)</w:t>
            </w:r>
          </w:p>
        </w:tc>
        <w:tc>
          <w:tcPr>
            <w:tcW w:w="900" w:type="dxa"/>
            <w:tcBorders>
              <w:bottom w:val="single" w:sz="4" w:space="0" w:color="auto"/>
            </w:tcBorders>
            <w:vAlign w:val="center"/>
          </w:tcPr>
          <w:p w14:paraId="0A1765B1" w14:textId="37FCC466" w:rsidR="009A732A" w:rsidRPr="00A53D54" w:rsidRDefault="009A732A" w:rsidP="009A732A">
            <w:pPr>
              <w:spacing w:after="0"/>
              <w:ind w:firstLine="0"/>
              <w:jc w:val="center"/>
              <w:rPr>
                <w:rFonts w:ascii="Times New Roman" w:hAnsi="Times New Roman" w:cs="Times New Roman"/>
              </w:rPr>
            </w:pPr>
            <w:r>
              <w:rPr>
                <w:rFonts w:ascii="Times New Roman" w:hAnsi="Times New Roman" w:cs="Times New Roman"/>
              </w:rPr>
              <w:t>593</w:t>
            </w:r>
          </w:p>
        </w:tc>
        <w:tc>
          <w:tcPr>
            <w:tcW w:w="990" w:type="dxa"/>
            <w:tcBorders>
              <w:bottom w:val="single" w:sz="4" w:space="0" w:color="auto"/>
            </w:tcBorders>
            <w:vAlign w:val="center"/>
          </w:tcPr>
          <w:p w14:paraId="3EA4F68A" w14:textId="5750BBEC" w:rsidR="009A732A" w:rsidRPr="00A53D54" w:rsidRDefault="009A732A" w:rsidP="009A732A">
            <w:pPr>
              <w:spacing w:after="0"/>
              <w:ind w:firstLine="0"/>
              <w:jc w:val="center"/>
              <w:rPr>
                <w:rFonts w:ascii="Times New Roman" w:hAnsi="Times New Roman" w:cs="Times New Roman"/>
              </w:rPr>
            </w:pPr>
            <w:r>
              <w:rPr>
                <w:rFonts w:ascii="Times New Roman" w:hAnsi="Times New Roman" w:cs="Times New Roman"/>
              </w:rPr>
              <w:t>Yes</w:t>
            </w:r>
          </w:p>
        </w:tc>
        <w:tc>
          <w:tcPr>
            <w:tcW w:w="1170" w:type="dxa"/>
            <w:tcBorders>
              <w:bottom w:val="single" w:sz="4" w:space="0" w:color="auto"/>
            </w:tcBorders>
            <w:vAlign w:val="center"/>
          </w:tcPr>
          <w:p w14:paraId="5992F1A9" w14:textId="1D731FA6" w:rsidR="009A732A" w:rsidRPr="00A53D54" w:rsidRDefault="009A732A" w:rsidP="009A732A">
            <w:pPr>
              <w:spacing w:after="0"/>
              <w:ind w:firstLine="0"/>
              <w:jc w:val="center"/>
              <w:rPr>
                <w:rFonts w:ascii="Times New Roman" w:hAnsi="Times New Roman" w:cs="Times New Roman"/>
              </w:rPr>
            </w:pPr>
            <w:r>
              <w:rPr>
                <w:rFonts w:ascii="Times New Roman" w:hAnsi="Times New Roman" w:cs="Times New Roman"/>
              </w:rPr>
              <w:t>1.35</w:t>
            </w:r>
          </w:p>
        </w:tc>
      </w:tr>
    </w:tbl>
    <w:p w14:paraId="1F6BD97D" w14:textId="77777777" w:rsidR="0038372E" w:rsidRDefault="0038372E">
      <w:pPr>
        <w:ind w:firstLine="0"/>
        <w:rPr>
          <w:rFonts w:ascii="Times New Roman" w:hAnsi="Times New Roman" w:cs="Times New Roman"/>
          <w:noProof/>
        </w:rPr>
      </w:pPr>
      <w:r>
        <w:rPr>
          <w:rFonts w:ascii="Times New Roman" w:hAnsi="Times New Roman" w:cs="Times New Roman"/>
          <w:noProof/>
        </w:rPr>
        <w:br w:type="page"/>
      </w:r>
    </w:p>
    <w:p w14:paraId="03382F73" w14:textId="5598164F" w:rsidR="00860B19" w:rsidRDefault="005737D5">
      <w:pPr>
        <w:ind w:firstLine="0"/>
        <w:rPr>
          <w:rFonts w:ascii="Times New Roman" w:hAnsi="Times New Roman" w:cs="Times New Roman"/>
          <w:noProof/>
        </w:rPr>
      </w:pPr>
      <w:del w:id="544" w:author="Brian Stock" w:date="2020-09-01T17:00:00Z">
        <w:r w:rsidDel="00020F5D">
          <w:rPr>
            <w:rFonts w:ascii="Times New Roman" w:hAnsi="Times New Roman" w:cs="Times New Roman"/>
            <w:noProof/>
          </w:rPr>
          <w:lastRenderedPageBreak/>
          <w:drawing>
            <wp:inline distT="0" distB="0" distL="0" distR="0" wp14:anchorId="7610401E" wp14:editId="474D4C75">
              <wp:extent cx="6153150" cy="527422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chunk-5-1.png"/>
                      <pic:cNvPicPr/>
                    </pic:nvPicPr>
                    <pic:blipFill>
                      <a:blip r:embed="rId14"/>
                      <a:stretch>
                        <a:fillRect/>
                      </a:stretch>
                    </pic:blipFill>
                    <pic:spPr>
                      <a:xfrm>
                        <a:off x="0" y="0"/>
                        <a:ext cx="6156243" cy="5276873"/>
                      </a:xfrm>
                      <a:prstGeom prst="rect">
                        <a:avLst/>
                      </a:prstGeom>
                    </pic:spPr>
                  </pic:pic>
                </a:graphicData>
              </a:graphic>
            </wp:inline>
          </w:drawing>
        </w:r>
      </w:del>
      <w:ins w:id="545" w:author="Brian Stock" w:date="2020-09-01T17:00:00Z">
        <w:r w:rsidR="00020F5D">
          <w:rPr>
            <w:rFonts w:ascii="Times New Roman" w:hAnsi="Times New Roman" w:cs="Times New Roman"/>
            <w:noProof/>
          </w:rPr>
          <w:drawing>
            <wp:inline distT="0" distB="0" distL="0" distR="0" wp14:anchorId="469CAA7E" wp14:editId="179F944B">
              <wp:extent cx="5943600" cy="50946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named-chunk-6-1.png"/>
                      <pic:cNvPicPr/>
                    </pic:nvPicPr>
                    <pic:blipFill>
                      <a:blip r:embed="rId15"/>
                      <a:stretch>
                        <a:fillRect/>
                      </a:stretch>
                    </pic:blipFill>
                    <pic:spPr>
                      <a:xfrm>
                        <a:off x="0" y="0"/>
                        <a:ext cx="5943600" cy="5094605"/>
                      </a:xfrm>
                      <a:prstGeom prst="rect">
                        <a:avLst/>
                      </a:prstGeom>
                    </pic:spPr>
                  </pic:pic>
                </a:graphicData>
              </a:graphic>
            </wp:inline>
          </w:drawing>
        </w:r>
      </w:ins>
    </w:p>
    <w:p w14:paraId="28EC9C40" w14:textId="1D6EE185" w:rsidR="00165EF1" w:rsidRDefault="006E0CB5" w:rsidP="00165EF1">
      <w:pPr>
        <w:ind w:firstLine="0"/>
        <w:rPr>
          <w:rFonts w:ascii="Times New Roman" w:hAnsi="Times New Roman" w:cs="Times New Roman"/>
        </w:rPr>
      </w:pPr>
      <w:r w:rsidRPr="009A4919">
        <w:rPr>
          <w:rFonts w:ascii="Times New Roman" w:hAnsi="Times New Roman" w:cs="Times New Roman"/>
        </w:rPr>
        <w:t xml:space="preserve">Figure </w:t>
      </w:r>
      <w:r>
        <w:rPr>
          <w:rFonts w:ascii="Times New Roman" w:hAnsi="Times New Roman" w:cs="Times New Roman"/>
        </w:rPr>
        <w:t>1</w:t>
      </w:r>
      <w:r w:rsidRPr="009A4919">
        <w:rPr>
          <w:rFonts w:ascii="Times New Roman" w:hAnsi="Times New Roman" w:cs="Times New Roman"/>
        </w:rPr>
        <w:t xml:space="preserve">. </w:t>
      </w:r>
      <w:r w:rsidR="00165EF1">
        <w:rPr>
          <w:rFonts w:ascii="Times New Roman" w:hAnsi="Times New Roman" w:cs="Times New Roman"/>
        </w:rPr>
        <w:t>S</w:t>
      </w:r>
      <w:r w:rsidR="00165EF1" w:rsidRPr="009A4919">
        <w:rPr>
          <w:rFonts w:ascii="Times New Roman" w:hAnsi="Times New Roman" w:cs="Times New Roman"/>
        </w:rPr>
        <w:t xml:space="preserve">urvival </w:t>
      </w:r>
      <w:r w:rsidR="00A447E0">
        <w:rPr>
          <w:rFonts w:ascii="Times New Roman" w:hAnsi="Times New Roman" w:cs="Times New Roman"/>
        </w:rPr>
        <w:t xml:space="preserve">deviations </w:t>
      </w:r>
      <w:r w:rsidR="00241D95">
        <w:rPr>
          <w:rFonts w:ascii="Times New Roman" w:hAnsi="Times New Roman" w:cs="Times New Roman"/>
        </w:rPr>
        <w:t xml:space="preserve">by year and age </w:t>
      </w:r>
      <w:r w:rsidR="00165EF1">
        <w:rPr>
          <w:rFonts w:ascii="Times New Roman" w:hAnsi="Times New Roman" w:cs="Times New Roman"/>
        </w:rPr>
        <w:t>estimated by models in which only numbers-at-age (NAA) were random effects.</w:t>
      </w:r>
      <w:bookmarkEnd w:id="543"/>
      <w:r w:rsidR="005737D5">
        <w:rPr>
          <w:rFonts w:ascii="Times New Roman" w:hAnsi="Times New Roman" w:cs="Times New Roman"/>
        </w:rPr>
        <w:t xml:space="preserve"> </w:t>
      </w:r>
      <w:ins w:id="546" w:author="Brian Stock" w:date="2020-09-01T17:01:00Z">
        <w:r w:rsidR="00020F5D">
          <w:rPr>
            <w:rFonts w:ascii="Times New Roman" w:hAnsi="Times New Roman" w:cs="Times New Roman"/>
          </w:rPr>
          <w:t>Base = the statistical catch</w:t>
        </w:r>
      </w:ins>
      <w:ins w:id="547" w:author="Brian Stock" w:date="2020-09-01T17:02:00Z">
        <w:r w:rsidR="00020F5D">
          <w:rPr>
            <w:rFonts w:ascii="Times New Roman" w:hAnsi="Times New Roman" w:cs="Times New Roman"/>
          </w:rPr>
          <w:t>-</w:t>
        </w:r>
      </w:ins>
      <w:ins w:id="548" w:author="Brian Stock" w:date="2020-09-01T17:01:00Z">
        <w:r w:rsidR="00020F5D">
          <w:rPr>
            <w:rFonts w:ascii="Times New Roman" w:hAnsi="Times New Roman" w:cs="Times New Roman"/>
          </w:rPr>
          <w:t>at</w:t>
        </w:r>
      </w:ins>
      <w:ins w:id="549" w:author="Brian Stock" w:date="2020-09-01T17:02:00Z">
        <w:r w:rsidR="00020F5D">
          <w:rPr>
            <w:rFonts w:ascii="Times New Roman" w:hAnsi="Times New Roman" w:cs="Times New Roman"/>
          </w:rPr>
          <w:t>-</w:t>
        </w:r>
      </w:ins>
      <w:ins w:id="550" w:author="Brian Stock" w:date="2020-09-01T17:01:00Z">
        <w:r w:rsidR="00020F5D">
          <w:rPr>
            <w:rFonts w:ascii="Times New Roman" w:hAnsi="Times New Roman" w:cs="Times New Roman"/>
          </w:rPr>
          <w:t>age model</w:t>
        </w:r>
      </w:ins>
      <w:ins w:id="551" w:author="Brian Stock" w:date="2020-09-01T17:02:00Z">
        <w:r w:rsidR="00020F5D">
          <w:rPr>
            <w:rFonts w:ascii="Times New Roman" w:hAnsi="Times New Roman" w:cs="Times New Roman"/>
          </w:rPr>
          <w:t xml:space="preserve"> </w:t>
        </w:r>
      </w:ins>
      <w:ins w:id="552" w:author="Brian Stock" w:date="2020-09-01T17:03:00Z">
        <w:r w:rsidR="00020F5D">
          <w:rPr>
            <w:rFonts w:ascii="Times New Roman" w:hAnsi="Times New Roman" w:cs="Times New Roman"/>
          </w:rPr>
          <w:t xml:space="preserve">with </w:t>
        </w:r>
      </w:ins>
      <w:ins w:id="553" w:author="Brian Stock" w:date="2020-09-01T17:02:00Z">
        <w:r w:rsidR="00020F5D">
          <w:rPr>
            <w:rFonts w:ascii="Times New Roman" w:hAnsi="Times New Roman" w:cs="Times New Roman"/>
          </w:rPr>
          <w:t xml:space="preserve">recruitment as random effects without autocorrelation. </w:t>
        </w:r>
      </w:ins>
      <w:ins w:id="554" w:author="Brian Stock" w:date="2020-09-01T17:03:00Z">
        <w:r w:rsidR="00020F5D">
          <w:rPr>
            <w:rFonts w:ascii="Times New Roman" w:hAnsi="Times New Roman" w:cs="Times New Roman"/>
          </w:rPr>
          <w:t xml:space="preserve">NAA-1 = autocorrelated recruitment. </w:t>
        </w:r>
      </w:ins>
      <w:ins w:id="555" w:author="Brian Stock" w:date="2020-09-01T17:04:00Z">
        <w:r w:rsidR="00020F5D">
          <w:rPr>
            <w:rFonts w:ascii="Times New Roman" w:hAnsi="Times New Roman" w:cs="Times New Roman"/>
          </w:rPr>
          <w:t>The models in the right column treat</w:t>
        </w:r>
      </w:ins>
      <w:ins w:id="556" w:author="Brian Stock" w:date="2020-09-01T17:05:00Z">
        <w:r w:rsidR="00020F5D">
          <w:rPr>
            <w:rFonts w:ascii="Times New Roman" w:hAnsi="Times New Roman" w:cs="Times New Roman"/>
          </w:rPr>
          <w:t xml:space="preserve"> all NAA as random effects with different correlation </w:t>
        </w:r>
      </w:ins>
      <w:ins w:id="557" w:author="Brian Stock" w:date="2020-09-01T17:06:00Z">
        <w:r w:rsidR="00020F5D">
          <w:rPr>
            <w:rFonts w:ascii="Times New Roman" w:hAnsi="Times New Roman" w:cs="Times New Roman"/>
          </w:rPr>
          <w:t>structures</w:t>
        </w:r>
      </w:ins>
      <w:ins w:id="558" w:author="Brian Stock" w:date="2020-09-01T17:05:00Z">
        <w:r w:rsidR="00020F5D">
          <w:rPr>
            <w:rFonts w:ascii="Times New Roman" w:hAnsi="Times New Roman" w:cs="Times New Roman"/>
          </w:rPr>
          <w:t xml:space="preserve">. </w:t>
        </w:r>
      </w:ins>
      <w:ins w:id="559" w:author="Brian Stock" w:date="2020-09-01T17:06:00Z">
        <w:r w:rsidR="00020F5D">
          <w:rPr>
            <w:rFonts w:ascii="Times New Roman" w:hAnsi="Times New Roman" w:cs="Times New Roman"/>
          </w:rPr>
          <w:t xml:space="preserve">IID = independent and identically distributed, i.e. no correlation. </w:t>
        </w:r>
      </w:ins>
      <w:r w:rsidR="005737D5">
        <w:rPr>
          <w:rFonts w:ascii="Times New Roman" w:hAnsi="Times New Roman" w:cs="Times New Roman"/>
        </w:rPr>
        <w:t>The vertical dashed line denotes the terminal year in the assessment, 2018.</w:t>
      </w:r>
    </w:p>
    <w:p w14:paraId="37C455E2" w14:textId="5702FE8F" w:rsidR="006E0CB5" w:rsidRDefault="00445277" w:rsidP="00165EF1">
      <w:pPr>
        <w:ind w:firstLine="0"/>
        <w:rPr>
          <w:rFonts w:ascii="Times New Roman" w:hAnsi="Times New Roman" w:cs="Times New Roman"/>
        </w:rPr>
      </w:pPr>
      <w:r>
        <w:rPr>
          <w:rFonts w:ascii="Times New Roman" w:hAnsi="Times New Roman" w:cs="Times New Roman"/>
        </w:rPr>
        <w:br w:type="page"/>
      </w:r>
      <w:bookmarkEnd w:id="239"/>
      <w:bookmarkEnd w:id="240"/>
    </w:p>
    <w:p w14:paraId="1796CC47" w14:textId="6298A531" w:rsidR="00466F92" w:rsidRDefault="00466F92" w:rsidP="00466F92">
      <w:pPr>
        <w:ind w:firstLine="0"/>
        <w:rPr>
          <w:rFonts w:ascii="Times New Roman" w:hAnsi="Times New Roman" w:cs="Times New Roman"/>
        </w:rPr>
      </w:pPr>
      <w:del w:id="560" w:author="Brian Stock" w:date="2020-09-01T16:57:00Z">
        <w:r w:rsidDel="00F93B9D">
          <w:rPr>
            <w:rFonts w:ascii="Times New Roman" w:hAnsi="Times New Roman" w:cs="Times New Roman"/>
            <w:noProof/>
          </w:rPr>
          <w:lastRenderedPageBreak/>
          <w:drawing>
            <wp:inline distT="0" distB="0" distL="0" distR="0" wp14:anchorId="08100732" wp14:editId="57085B33">
              <wp:extent cx="6243479" cy="3305175"/>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2dar1_effect.png"/>
                      <pic:cNvPicPr/>
                    </pic:nvPicPr>
                    <pic:blipFill>
                      <a:blip r:embed="rId16"/>
                      <a:stretch>
                        <a:fillRect/>
                      </a:stretch>
                    </pic:blipFill>
                    <pic:spPr>
                      <a:xfrm>
                        <a:off x="0" y="0"/>
                        <a:ext cx="6246231" cy="3306632"/>
                      </a:xfrm>
                      <a:prstGeom prst="rect">
                        <a:avLst/>
                      </a:prstGeom>
                    </pic:spPr>
                  </pic:pic>
                </a:graphicData>
              </a:graphic>
            </wp:inline>
          </w:drawing>
        </w:r>
      </w:del>
      <w:ins w:id="561" w:author="Brian Stock" w:date="2020-09-01T16:57:00Z">
        <w:r w:rsidR="00F93B9D">
          <w:rPr>
            <w:rFonts w:ascii="Times New Roman" w:hAnsi="Times New Roman" w:cs="Times New Roman"/>
            <w:noProof/>
          </w:rPr>
          <w:drawing>
            <wp:inline distT="0" distB="0" distL="0" distR="0" wp14:anchorId="15063B12" wp14:editId="5FCD39B6">
              <wp:extent cx="5943600" cy="3820795"/>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_2dar1_effect_v2.png"/>
                      <pic:cNvPicPr/>
                    </pic:nvPicPr>
                    <pic:blipFill>
                      <a:blip r:embed="rId17"/>
                      <a:stretch>
                        <a:fillRect/>
                      </a:stretch>
                    </pic:blipFill>
                    <pic:spPr>
                      <a:xfrm>
                        <a:off x="0" y="0"/>
                        <a:ext cx="5943600" cy="3820795"/>
                      </a:xfrm>
                      <a:prstGeom prst="rect">
                        <a:avLst/>
                      </a:prstGeom>
                    </pic:spPr>
                  </pic:pic>
                </a:graphicData>
              </a:graphic>
            </wp:inline>
          </w:drawing>
        </w:r>
      </w:ins>
    </w:p>
    <w:p w14:paraId="0F27748C" w14:textId="23EEDB60" w:rsidR="00466F92" w:rsidRDefault="00466F92" w:rsidP="00466F92">
      <w:pPr>
        <w:ind w:firstLine="0"/>
        <w:rPr>
          <w:rFonts w:ascii="Times New Roman" w:hAnsi="Times New Roman" w:cs="Times New Roman"/>
        </w:rPr>
      </w:pPr>
      <w:r>
        <w:rPr>
          <w:rFonts w:ascii="Times New Roman" w:hAnsi="Times New Roman" w:cs="Times New Roman"/>
        </w:rPr>
        <w:t xml:space="preserve">Figure 2. Relative difference in estimates of </w:t>
      </w:r>
      <w:r w:rsidRPr="006919C1">
        <w:rPr>
          <w:rFonts w:ascii="Times New Roman" w:hAnsi="Times New Roman" w:cs="Times New Roman"/>
          <w:i/>
          <w:iCs/>
        </w:rPr>
        <w:t>F</w:t>
      </w:r>
      <w:r>
        <w:rPr>
          <w:rFonts w:ascii="Times New Roman" w:hAnsi="Times New Roman" w:cs="Times New Roman"/>
        </w:rPr>
        <w:t xml:space="preserve"> (top panels) and SSB (lower panels) from constraining deviations in survival (left) and </w:t>
      </w:r>
      <w:r w:rsidRPr="003A2643">
        <w:rPr>
          <w:rFonts w:ascii="Times New Roman" w:hAnsi="Times New Roman" w:cs="Times New Roman"/>
          <w:i/>
          <w:iCs/>
        </w:rPr>
        <w:t>M</w:t>
      </w:r>
      <w:r>
        <w:rPr>
          <w:rFonts w:ascii="Times New Roman" w:hAnsi="Times New Roman" w:cs="Times New Roman"/>
        </w:rPr>
        <w:t xml:space="preserve"> (</w:t>
      </w:r>
      <w:del w:id="562" w:author="Brian Stock" w:date="2020-09-01T16:57:00Z">
        <w:r w:rsidDel="00F93B9D">
          <w:rPr>
            <w:rFonts w:ascii="Times New Roman" w:hAnsi="Times New Roman" w:cs="Times New Roman"/>
          </w:rPr>
          <w:delText xml:space="preserve">center, </w:delText>
        </w:r>
      </w:del>
      <w:r>
        <w:rPr>
          <w:rFonts w:ascii="Times New Roman" w:hAnsi="Times New Roman" w:cs="Times New Roman"/>
        </w:rPr>
        <w:t xml:space="preserve">right) to follow a 2D AR(1) correlation structure over ages and years. Relative difference was calculated as </w:t>
      </w:r>
      <m:oMath>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2D AR(1)</m:t>
                </m:r>
              </m:sub>
            </m:sSub>
          </m:num>
          <m:den>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IID</m:t>
                </m:r>
              </m:sub>
            </m:sSub>
          </m:den>
        </m:f>
        <m:r>
          <w:rPr>
            <w:rFonts w:ascii="Cambria Math" w:hAnsi="Cambria Math" w:cs="Times New Roman"/>
          </w:rPr>
          <m:t>-1</m:t>
        </m:r>
      </m:oMath>
      <w:r>
        <w:rPr>
          <w:rFonts w:ascii="Times New Roman" w:hAnsi="Times New Roman" w:cs="Times New Roman"/>
        </w:rPr>
        <w:t xml:space="preserve">, where </w:t>
      </w:r>
      <m:oMath>
        <m:r>
          <w:rPr>
            <w:rFonts w:ascii="Cambria Math" w:hAnsi="Cambria Math" w:cs="Times New Roman"/>
          </w:rPr>
          <m:t>θ</m:t>
        </m:r>
      </m:oMath>
      <w:r>
        <w:rPr>
          <w:rFonts w:ascii="Times New Roman" w:hAnsi="Times New Roman" w:cs="Times New Roman"/>
        </w:rPr>
        <w:t xml:space="preserve"> is either </w:t>
      </w:r>
      <w:r w:rsidR="006919C1" w:rsidRPr="006919C1">
        <w:rPr>
          <w:rFonts w:ascii="Times New Roman" w:hAnsi="Times New Roman" w:cs="Times New Roman"/>
          <w:i/>
          <w:iCs/>
        </w:rPr>
        <w:t>F</w:t>
      </w:r>
      <w:r>
        <w:rPr>
          <w:rFonts w:ascii="Times New Roman" w:hAnsi="Times New Roman" w:cs="Times New Roman"/>
        </w:rPr>
        <w:t xml:space="preserve"> or SSB. </w:t>
      </w:r>
      <w:del w:id="563" w:author="Brian Stock" w:date="2020-09-01T16:58:00Z">
        <w:r w:rsidDel="005A3510">
          <w:rPr>
            <w:rFonts w:ascii="Times New Roman" w:hAnsi="Times New Roman" w:cs="Times New Roman"/>
          </w:rPr>
          <w:delText xml:space="preserve">In the center column, </w:delTex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M</m:t>
              </m:r>
            </m:sub>
          </m:sSub>
        </m:oMath>
        <w:r w:rsidDel="005A3510">
          <w:rPr>
            <w:rFonts w:ascii="Times New Roman" w:hAnsi="Times New Roman" w:cs="Times New Roman"/>
          </w:rPr>
          <w:delText xml:space="preserve"> was fixed, whereas </w:delTex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M</m:t>
              </m:r>
            </m:sub>
          </m:sSub>
        </m:oMath>
        <w:r w:rsidDel="005A3510">
          <w:rPr>
            <w:rFonts w:ascii="Times New Roman" w:hAnsi="Times New Roman" w:cs="Times New Roman"/>
          </w:rPr>
          <w:delText xml:space="preserve"> was estimated in the right column. </w:delText>
        </w:r>
      </w:del>
      <w:r>
        <w:rPr>
          <w:rFonts w:ascii="Times New Roman" w:hAnsi="Times New Roman" w:cs="Times New Roman"/>
        </w:rPr>
        <w:t>IID = independent deviations by age and year (</w:t>
      </w:r>
      <w:ins w:id="564" w:author="Brian Stock" w:date="2020-09-01T16:58:00Z">
        <w:r w:rsidR="005A3510">
          <w:rPr>
            <w:rFonts w:ascii="Times New Roman" w:hAnsi="Times New Roman" w:cs="Times New Roman"/>
          </w:rPr>
          <w:t>for process listed in</w:t>
        </w:r>
      </w:ins>
      <w:del w:id="565" w:author="Brian Stock" w:date="2020-09-01T16:58:00Z">
        <w:r w:rsidDel="005A3510">
          <w:rPr>
            <w:rFonts w:ascii="Times New Roman" w:hAnsi="Times New Roman" w:cs="Times New Roman"/>
          </w:rPr>
          <w:delText>as</w:delText>
        </w:r>
      </w:del>
      <w:r>
        <w:rPr>
          <w:rFonts w:ascii="Times New Roman" w:hAnsi="Times New Roman" w:cs="Times New Roman"/>
        </w:rPr>
        <w:t xml:space="preserve"> </w:t>
      </w:r>
      <w:del w:id="566" w:author="Brian Stock" w:date="2020-09-01T16:58:00Z">
        <w:r w:rsidDel="005A3510">
          <w:rPr>
            <w:rFonts w:ascii="Times New Roman" w:hAnsi="Times New Roman" w:cs="Times New Roman"/>
          </w:rPr>
          <w:delText xml:space="preserve">per </w:delText>
        </w:r>
      </w:del>
      <w:r>
        <w:rPr>
          <w:rFonts w:ascii="Times New Roman" w:hAnsi="Times New Roman" w:cs="Times New Roman"/>
        </w:rPr>
        <w:t>column heading), 2D AR1 = 2D AR(1) deviations, and 2D AR1 + NAA/M = 2D AR(1) deviations as well as IID deviations in the off-column heading.</w:t>
      </w:r>
      <w:r w:rsidR="00762789">
        <w:rPr>
          <w:rFonts w:ascii="Times New Roman" w:hAnsi="Times New Roman" w:cs="Times New Roman"/>
        </w:rPr>
        <w:t xml:space="preserve"> The vertical dashed line marks the terminal year in the assessment, 2018.</w:t>
      </w:r>
      <w:ins w:id="567" w:author="Brian Stock" w:date="2020-09-01T16:59:00Z">
        <w:r w:rsidR="005A3510">
          <w:rPr>
            <w:rFonts w:ascii="Times New Roman" w:hAnsi="Times New Roman" w:cs="Times New Roman"/>
          </w:rPr>
          <w:t xml:space="preserve"> </w:t>
        </w:r>
        <w:r w:rsidR="005A3510" w:rsidRPr="005A3510">
          <w:rPr>
            <w:rFonts w:ascii="Times New Roman" w:hAnsi="Times New Roman" w:cs="Times New Roman"/>
            <w:i/>
            <w:iCs/>
            <w:rPrChange w:id="568" w:author="Brian Stock" w:date="2020-09-01T16:59:00Z">
              <w:rPr>
                <w:rFonts w:ascii="Times New Roman" w:hAnsi="Times New Roman" w:cs="Times New Roman"/>
              </w:rPr>
            </w:rPrChange>
          </w:rPr>
          <w:t>F</w:t>
        </w:r>
        <w:r w:rsidR="005A3510">
          <w:rPr>
            <w:rFonts w:ascii="Times New Roman" w:hAnsi="Times New Roman" w:cs="Times New Roman"/>
          </w:rPr>
          <w:t xml:space="preserve"> was fixed at 0 in projection years.</w:t>
        </w:r>
      </w:ins>
    </w:p>
    <w:p w14:paraId="77AECD89" w14:textId="77777777" w:rsidR="00466F92" w:rsidRDefault="00466F92" w:rsidP="00466F92">
      <w:pPr>
        <w:ind w:firstLine="0"/>
        <w:rPr>
          <w:rFonts w:ascii="Times New Roman" w:hAnsi="Times New Roman" w:cs="Times New Roman"/>
        </w:rPr>
      </w:pPr>
      <w:r>
        <w:rPr>
          <w:rFonts w:ascii="Times New Roman" w:hAnsi="Times New Roman" w:cs="Times New Roman"/>
        </w:rPr>
        <w:br w:type="page"/>
      </w:r>
    </w:p>
    <w:p w14:paraId="4FF7F78C" w14:textId="7AE759B8" w:rsidR="00165EF1" w:rsidRDefault="005737D5">
      <w:pPr>
        <w:ind w:firstLine="0"/>
        <w:rPr>
          <w:rFonts w:ascii="Times New Roman" w:hAnsi="Times New Roman" w:cs="Times New Roman"/>
        </w:rPr>
      </w:pPr>
      <w:del w:id="569" w:author="Brian Stock" w:date="2020-09-01T16:50:00Z">
        <w:r w:rsidDel="00F93B9D">
          <w:rPr>
            <w:rFonts w:ascii="Times New Roman" w:hAnsi="Times New Roman" w:cs="Times New Roman"/>
            <w:noProof/>
          </w:rPr>
          <w:lastRenderedPageBreak/>
          <w:drawing>
            <wp:inline distT="0" distB="0" distL="0" distR="0" wp14:anchorId="48EC4298" wp14:editId="1DC4CBF4">
              <wp:extent cx="6115050" cy="524156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named-chunk-6-1.png"/>
                      <pic:cNvPicPr/>
                    </pic:nvPicPr>
                    <pic:blipFill>
                      <a:blip r:embed="rId18"/>
                      <a:stretch>
                        <a:fillRect/>
                      </a:stretch>
                    </pic:blipFill>
                    <pic:spPr>
                      <a:xfrm>
                        <a:off x="0" y="0"/>
                        <a:ext cx="6116876" cy="5243130"/>
                      </a:xfrm>
                      <a:prstGeom prst="rect">
                        <a:avLst/>
                      </a:prstGeom>
                    </pic:spPr>
                  </pic:pic>
                </a:graphicData>
              </a:graphic>
            </wp:inline>
          </w:drawing>
        </w:r>
      </w:del>
      <w:ins w:id="570" w:author="Brian Stock" w:date="2020-09-01T16:50:00Z">
        <w:r w:rsidR="00F93B9D">
          <w:rPr>
            <w:rFonts w:ascii="Times New Roman" w:hAnsi="Times New Roman" w:cs="Times New Roman"/>
            <w:noProof/>
          </w:rPr>
          <w:drawing>
            <wp:inline distT="0" distB="0" distL="0" distR="0" wp14:anchorId="1869DCBC" wp14:editId="5DA0C6F3">
              <wp:extent cx="3657607" cy="5486411"/>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chunk-7-1.png"/>
                      <pic:cNvPicPr/>
                    </pic:nvPicPr>
                    <pic:blipFill>
                      <a:blip r:embed="rId19"/>
                      <a:stretch>
                        <a:fillRect/>
                      </a:stretch>
                    </pic:blipFill>
                    <pic:spPr>
                      <a:xfrm>
                        <a:off x="0" y="0"/>
                        <a:ext cx="3657607" cy="5486411"/>
                      </a:xfrm>
                      <a:prstGeom prst="rect">
                        <a:avLst/>
                      </a:prstGeom>
                    </pic:spPr>
                  </pic:pic>
                </a:graphicData>
              </a:graphic>
            </wp:inline>
          </w:drawing>
        </w:r>
      </w:ins>
    </w:p>
    <w:p w14:paraId="5942C82D" w14:textId="495F9135" w:rsidR="007C5BEB" w:rsidRDefault="00165EF1" w:rsidP="007C5BEB">
      <w:pPr>
        <w:ind w:firstLine="0"/>
        <w:rPr>
          <w:rFonts w:ascii="Times New Roman" w:hAnsi="Times New Roman" w:cs="Times New Roman"/>
        </w:rPr>
      </w:pPr>
      <w:r>
        <w:rPr>
          <w:rFonts w:ascii="Times New Roman" w:hAnsi="Times New Roman" w:cs="Times New Roman"/>
        </w:rPr>
        <w:t xml:space="preserve">Figure </w:t>
      </w:r>
      <w:r w:rsidR="00466F92">
        <w:rPr>
          <w:rFonts w:ascii="Times New Roman" w:hAnsi="Times New Roman" w:cs="Times New Roman"/>
        </w:rPr>
        <w:t>3</w:t>
      </w:r>
      <w:r>
        <w:rPr>
          <w:rFonts w:ascii="Times New Roman" w:hAnsi="Times New Roman" w:cs="Times New Roman"/>
        </w:rPr>
        <w:t>.</w:t>
      </w:r>
      <w:ins w:id="571" w:author="Brian Stock" w:date="2020-09-01T16:53:00Z">
        <w:r w:rsidR="00F93B9D">
          <w:rPr>
            <w:rFonts w:ascii="Times New Roman" w:hAnsi="Times New Roman" w:cs="Times New Roman"/>
          </w:rPr>
          <w:t xml:space="preserve"> D</w:t>
        </w:r>
      </w:ins>
      <w:del w:id="572" w:author="Brian Stock" w:date="2020-09-01T16:53:00Z">
        <w:r w:rsidDel="00F93B9D">
          <w:rPr>
            <w:rFonts w:ascii="Times New Roman" w:hAnsi="Times New Roman" w:cs="Times New Roman"/>
          </w:rPr>
          <w:delText xml:space="preserve"> </w:delText>
        </w:r>
        <w:r w:rsidR="007C5BEB" w:rsidDel="00F93B9D">
          <w:rPr>
            <w:rFonts w:ascii="Times New Roman" w:hAnsi="Times New Roman" w:cs="Times New Roman"/>
          </w:rPr>
          <w:delText>D</w:delText>
        </w:r>
      </w:del>
      <w:r w:rsidR="007C5BEB">
        <w:rPr>
          <w:rFonts w:ascii="Times New Roman" w:hAnsi="Times New Roman" w:cs="Times New Roman"/>
        </w:rPr>
        <w:t xml:space="preserve">eviations in </w:t>
      </w:r>
      <w:ins w:id="573" w:author="Brian Stock" w:date="2020-09-01T16:53:00Z">
        <w:r w:rsidR="00F93B9D">
          <w:rPr>
            <w:rFonts w:ascii="Times New Roman" w:hAnsi="Times New Roman" w:cs="Times New Roman"/>
          </w:rPr>
          <w:t xml:space="preserve">log </w:t>
        </w:r>
      </w:ins>
      <w:r w:rsidR="007C5BEB">
        <w:rPr>
          <w:rFonts w:ascii="Times New Roman" w:hAnsi="Times New Roman" w:cs="Times New Roman"/>
        </w:rPr>
        <w:t>natural mortality (</w:t>
      </w:r>
      <w:r w:rsidR="007C5BEB" w:rsidRPr="003A2643">
        <w:rPr>
          <w:rFonts w:ascii="Times New Roman" w:hAnsi="Times New Roman" w:cs="Times New Roman"/>
          <w:i/>
          <w:iCs/>
        </w:rPr>
        <w:t>M</w:t>
      </w:r>
      <w:r w:rsidR="007C5BEB">
        <w:rPr>
          <w:rFonts w:ascii="Times New Roman" w:hAnsi="Times New Roman" w:cs="Times New Roman"/>
        </w:rPr>
        <w:t>) by year and age estimated by models without numbers-at-age (NAA) random effects.</w:t>
      </w:r>
      <w:ins w:id="574" w:author="Brian Stock" w:date="2020-09-01T16:54:00Z">
        <w:r w:rsidR="00F93B9D">
          <w:rPr>
            <w:rFonts w:ascii="Times New Roman" w:hAnsi="Times New Roman" w:cs="Times New Roman"/>
          </w:rPr>
          <w:t xml:space="preserve"> Base = no deviations from the </w:t>
        </w:r>
      </w:ins>
      <m:oMath>
        <m:sSub>
          <m:sSubPr>
            <m:ctrlPr>
              <w:ins w:id="575" w:author="Brian Stock" w:date="2020-09-01T16:55:00Z">
                <w:rPr>
                  <w:rFonts w:ascii="Cambria Math" w:hAnsi="Cambria Math" w:cs="Times New Roman"/>
                  <w:i/>
                </w:rPr>
              </w:ins>
            </m:ctrlPr>
          </m:sSubPr>
          <m:e>
            <m:r>
              <w:ins w:id="576" w:author="Brian Stock" w:date="2020-09-01T16:55:00Z">
                <w:rPr>
                  <w:rFonts w:ascii="Cambria Math" w:hAnsi="Cambria Math" w:cs="Times New Roman"/>
                </w:rPr>
                <m:t>M</m:t>
              </w:ins>
            </m:r>
          </m:e>
          <m:sub>
            <m:r>
              <w:ins w:id="577" w:author="Brian Stock" w:date="2020-09-01T16:55:00Z">
                <w:rPr>
                  <w:rFonts w:ascii="Cambria Math" w:hAnsi="Cambria Math" w:cs="Times New Roman"/>
                </w:rPr>
                <m:t>a</m:t>
              </w:ins>
            </m:r>
          </m:sub>
        </m:sSub>
      </m:oMath>
      <w:ins w:id="578" w:author="Brian Stock" w:date="2020-09-01T16:54:00Z">
        <w:r w:rsidR="00F93B9D">
          <w:rPr>
            <w:rFonts w:ascii="Times New Roman" w:hAnsi="Times New Roman" w:cs="Times New Roman"/>
          </w:rPr>
          <w:t xml:space="preserve"> values specified in the</w:t>
        </w:r>
      </w:ins>
      <w:ins w:id="579" w:author="Brian Stock" w:date="2020-09-01T16:55:00Z">
        <w:r w:rsidR="00F93B9D">
          <w:rPr>
            <w:rFonts w:ascii="Times New Roman" w:hAnsi="Times New Roman" w:cs="Times New Roman"/>
          </w:rPr>
          <w:t xml:space="preserve"> </w:t>
        </w:r>
      </w:ins>
      <w:ins w:id="580" w:author="Brian Stock" w:date="2020-09-01T16:54:00Z">
        <w:r w:rsidR="00F93B9D">
          <w:rPr>
            <w:rFonts w:ascii="Times New Roman" w:hAnsi="Times New Roman" w:cs="Times New Roman"/>
          </w:rPr>
          <w:t xml:space="preserve">assessment. </w:t>
        </w:r>
      </w:ins>
      <w:del w:id="581" w:author="Brian Stock" w:date="2020-09-01T16:54:00Z">
        <w:r w:rsidR="007C5BEB" w:rsidDel="00F93B9D">
          <w:rPr>
            <w:rFonts w:ascii="Times New Roman" w:hAnsi="Times New Roman" w:cs="Times New Roman"/>
          </w:rPr>
          <w:delText xml:space="preserve"> </w:delText>
        </w:r>
      </w:del>
      <w:del w:id="582" w:author="Brian Stock" w:date="2020-09-01T16:52:00Z">
        <w:r w:rsidR="007C5BEB" w:rsidDel="00F93B9D">
          <w:rPr>
            <w:rFonts w:ascii="Times New Roman" w:hAnsi="Times New Roman" w:cs="Times New Roman"/>
          </w:rPr>
          <w:delText xml:space="preserve">Estimating </w:delText>
        </w:r>
        <m:oMath>
          <m:sSub>
            <m:sSubPr>
              <m:ctrlPr>
                <w:rPr>
                  <w:rFonts w:ascii="Cambria Math" w:eastAsia="SimSun" w:hAnsi="Cambria Math" w:cs="Times New Roman"/>
                  <w:i/>
                  <w:lang w:eastAsia="en-US"/>
                </w:rPr>
              </m:ctrlPr>
            </m:sSubPr>
            <m:e>
              <m:r>
                <w:rPr>
                  <w:rFonts w:ascii="Cambria Math" w:hAnsi="Cambria Math"/>
                </w:rPr>
                <m:t>μ</m:t>
              </m:r>
            </m:e>
            <m:sub>
              <m:r>
                <w:rPr>
                  <w:rFonts w:ascii="Cambria Math" w:hAnsi="Cambria Math"/>
                </w:rPr>
                <m:t>M</m:t>
              </m:r>
            </m:sub>
          </m:sSub>
        </m:oMath>
        <w:r w:rsidR="007C5BEB" w:rsidDel="00F93B9D">
          <w:rPr>
            <w:rFonts w:ascii="Times New Roman" w:hAnsi="Times New Roman" w:cs="Times New Roman"/>
          </w:rPr>
          <w:delText xml:space="preserve"> (right column) </w:delText>
        </w:r>
        <w:r w:rsidR="003A2643" w:rsidDel="00F93B9D">
          <w:rPr>
            <w:rFonts w:ascii="Times New Roman" w:hAnsi="Times New Roman" w:cs="Times New Roman"/>
          </w:rPr>
          <w:delText xml:space="preserve">clearly </w:delText>
        </w:r>
        <w:r w:rsidR="007C5BEB" w:rsidDel="00F93B9D">
          <w:rPr>
            <w:rFonts w:ascii="Times New Roman" w:hAnsi="Times New Roman" w:cs="Times New Roman"/>
          </w:rPr>
          <w:delText xml:space="preserve">reduced the magnitude of </w:delText>
        </w:r>
        <w:r w:rsidR="007C5BEB" w:rsidRPr="003A2643" w:rsidDel="00F93B9D">
          <w:rPr>
            <w:rFonts w:ascii="Times New Roman" w:hAnsi="Times New Roman" w:cs="Times New Roman"/>
            <w:i/>
            <w:iCs/>
          </w:rPr>
          <w:delText>M</w:delText>
        </w:r>
        <w:r w:rsidR="007C5BEB" w:rsidDel="00F93B9D">
          <w:rPr>
            <w:rFonts w:ascii="Times New Roman" w:hAnsi="Times New Roman" w:cs="Times New Roman"/>
          </w:rPr>
          <w:delText xml:space="preserve"> deviations for AR</w:delText>
        </w:r>
        <w:r w:rsidR="003A2643" w:rsidDel="00F93B9D">
          <w:rPr>
            <w:rFonts w:ascii="Times New Roman" w:hAnsi="Times New Roman" w:cs="Times New Roman"/>
          </w:rPr>
          <w:delText>(1)</w:delText>
        </w:r>
        <w:r w:rsidR="007C5BEB" w:rsidDel="00F93B9D">
          <w:rPr>
            <w:rFonts w:ascii="Times New Roman" w:hAnsi="Times New Roman" w:cs="Times New Roman"/>
          </w:rPr>
          <w:delText xml:space="preserve"> models (M-8 and M-9 vs. M-3 and M-4), but did not reduce the </w:delText>
        </w:r>
        <w:r w:rsidR="007C5BEB" w:rsidRPr="003A2643" w:rsidDel="00F93B9D">
          <w:rPr>
            <w:rFonts w:ascii="Times New Roman" w:hAnsi="Times New Roman" w:cs="Times New Roman"/>
            <w:i/>
            <w:iCs/>
          </w:rPr>
          <w:delText>M</w:delText>
        </w:r>
        <w:r w:rsidR="007C5BEB" w:rsidDel="00F93B9D">
          <w:rPr>
            <w:rFonts w:ascii="Times New Roman" w:hAnsi="Times New Roman" w:cs="Times New Roman"/>
          </w:rPr>
          <w:delText xml:space="preserve"> deviations in models where the deviations varied by year and age (M-7 and M-10 vs. M-2 and M-5).</w:delText>
        </w:r>
        <w:r w:rsidR="005737D5" w:rsidDel="00F93B9D">
          <w:rPr>
            <w:rFonts w:ascii="Times New Roman" w:hAnsi="Times New Roman" w:cs="Times New Roman"/>
          </w:rPr>
          <w:delText xml:space="preserve"> </w:delText>
        </w:r>
      </w:del>
      <w:r w:rsidR="005737D5">
        <w:rPr>
          <w:rFonts w:ascii="Times New Roman" w:hAnsi="Times New Roman" w:cs="Times New Roman"/>
        </w:rPr>
        <w:t>The vertical dashed line marks the terminal year in the assessment, 2018.</w:t>
      </w:r>
    </w:p>
    <w:p w14:paraId="06A4FE0F" w14:textId="1B8DF13F" w:rsidR="00165EF1" w:rsidRDefault="00165EF1">
      <w:pPr>
        <w:ind w:firstLine="0"/>
        <w:rPr>
          <w:rFonts w:ascii="Times New Roman" w:hAnsi="Times New Roman" w:cs="Times New Roman"/>
        </w:rPr>
      </w:pPr>
    </w:p>
    <w:p w14:paraId="3395ED4B" w14:textId="77777777" w:rsidR="003A2643" w:rsidRDefault="00165EF1">
      <w:pPr>
        <w:ind w:firstLine="0"/>
        <w:rPr>
          <w:rFonts w:ascii="Times New Roman" w:hAnsi="Times New Roman" w:cs="Times New Roman"/>
        </w:rPr>
      </w:pPr>
      <w:r>
        <w:rPr>
          <w:rFonts w:ascii="Times New Roman" w:hAnsi="Times New Roman" w:cs="Times New Roman"/>
        </w:rPr>
        <w:br w:type="page"/>
      </w:r>
    </w:p>
    <w:p w14:paraId="390E0179" w14:textId="5C7C6A2B" w:rsidR="00A52242" w:rsidRDefault="005737D5" w:rsidP="00A52242">
      <w:pPr>
        <w:ind w:firstLine="0"/>
        <w:rPr>
          <w:rFonts w:ascii="Times New Roman" w:hAnsi="Times New Roman" w:cs="Times New Roman"/>
        </w:rPr>
      </w:pPr>
      <w:del w:id="583" w:author="Brian Stock" w:date="2020-09-01T16:44:00Z">
        <w:r w:rsidDel="009774B9">
          <w:rPr>
            <w:rFonts w:ascii="Times New Roman" w:hAnsi="Times New Roman" w:cs="Times New Roman"/>
            <w:noProof/>
          </w:rPr>
          <w:lastRenderedPageBreak/>
          <w:drawing>
            <wp:inline distT="0" distB="0" distL="0" distR="0" wp14:anchorId="0F0D3913" wp14:editId="1DF5EAE1">
              <wp:extent cx="5943600" cy="5943600"/>
              <wp:effectExtent l="0" t="0" r="0" b="0"/>
              <wp:docPr id="8" name="Picture 8" descr="A picture containing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named-chunk-8-1.png"/>
                      <pic:cNvPicPr/>
                    </pic:nvPicPr>
                    <pic:blipFill>
                      <a:blip r:embed="rId20"/>
                      <a:stretch>
                        <a:fillRect/>
                      </a:stretch>
                    </pic:blipFill>
                    <pic:spPr>
                      <a:xfrm>
                        <a:off x="0" y="0"/>
                        <a:ext cx="5943600" cy="5943600"/>
                      </a:xfrm>
                      <a:prstGeom prst="rect">
                        <a:avLst/>
                      </a:prstGeom>
                    </pic:spPr>
                  </pic:pic>
                </a:graphicData>
              </a:graphic>
            </wp:inline>
          </w:drawing>
        </w:r>
      </w:del>
      <w:ins w:id="584" w:author="Brian Stock" w:date="2020-09-01T16:44:00Z">
        <w:r w:rsidR="009774B9">
          <w:rPr>
            <w:rFonts w:ascii="Times New Roman" w:hAnsi="Times New Roman" w:cs="Times New Roman"/>
            <w:noProof/>
          </w:rPr>
          <w:drawing>
            <wp:inline distT="0" distB="0" distL="0" distR="0" wp14:anchorId="2C01D122" wp14:editId="5E6F419A">
              <wp:extent cx="5637475" cy="5637475"/>
              <wp:effectExtent l="0" t="0" r="0" b="0"/>
              <wp:docPr id="7" name="Picture 7" descr="A picture containing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named-chunk-9-1.png"/>
                      <pic:cNvPicPr/>
                    </pic:nvPicPr>
                    <pic:blipFill>
                      <a:blip r:embed="rId20"/>
                      <a:stretch>
                        <a:fillRect/>
                      </a:stretch>
                    </pic:blipFill>
                    <pic:spPr>
                      <a:xfrm>
                        <a:off x="0" y="0"/>
                        <a:ext cx="5639425" cy="5639425"/>
                      </a:xfrm>
                      <a:prstGeom prst="rect">
                        <a:avLst/>
                      </a:prstGeom>
                    </pic:spPr>
                  </pic:pic>
                </a:graphicData>
              </a:graphic>
            </wp:inline>
          </w:drawing>
        </w:r>
      </w:ins>
    </w:p>
    <w:p w14:paraId="695B5D37" w14:textId="22FA8D12" w:rsidR="005737D5" w:rsidRDefault="00A52242" w:rsidP="00A52242">
      <w:pPr>
        <w:ind w:firstLine="0"/>
        <w:rPr>
          <w:rFonts w:ascii="Times New Roman" w:hAnsi="Times New Roman" w:cs="Times New Roman"/>
        </w:rPr>
      </w:pPr>
      <w:r>
        <w:rPr>
          <w:rFonts w:ascii="Times New Roman" w:hAnsi="Times New Roman" w:cs="Times New Roman"/>
        </w:rPr>
        <w:t>Figure 4. Deviations in natural mortality (</w:t>
      </w:r>
      <w:ins w:id="585" w:author="Brian Stock" w:date="2020-09-01T16:45:00Z">
        <w:r w:rsidR="009774B9">
          <w:rPr>
            <w:rFonts w:ascii="Times New Roman" w:hAnsi="Times New Roman" w:cs="Times New Roman"/>
          </w:rPr>
          <w:t xml:space="preserve">log </w:t>
        </w:r>
      </w:ins>
      <w:r w:rsidRPr="003A2643">
        <w:rPr>
          <w:rFonts w:ascii="Times New Roman" w:hAnsi="Times New Roman" w:cs="Times New Roman"/>
          <w:i/>
          <w:iCs/>
        </w:rPr>
        <w:t>M</w:t>
      </w:r>
      <w:r>
        <w:rPr>
          <w:rFonts w:ascii="Times New Roman" w:hAnsi="Times New Roman" w:cs="Times New Roman"/>
        </w:rPr>
        <w:t>, top panel) and numbers-at-age (</w:t>
      </w:r>
      <w:ins w:id="586" w:author="Brian Stock" w:date="2020-09-01T16:45:00Z">
        <w:r w:rsidR="009774B9">
          <w:rPr>
            <w:rFonts w:ascii="Times New Roman" w:hAnsi="Times New Roman" w:cs="Times New Roman"/>
          </w:rPr>
          <w:t xml:space="preserve">log </w:t>
        </w:r>
      </w:ins>
      <w:r>
        <w:rPr>
          <w:rFonts w:ascii="Times New Roman" w:hAnsi="Times New Roman" w:cs="Times New Roman"/>
        </w:rPr>
        <w:t>NAA, bottom panel) from the final model with lowest Mohn’s</w:t>
      </w:r>
      <w:r w:rsidRPr="00A53D54">
        <w:rPr>
          <w:rFonts w:ascii="Times New Roman" w:hAnsi="Times New Roman" w:cs="Times New Roman"/>
        </w:rPr>
        <w:t xml:space="preserve"> </w:t>
      </w:r>
      <m:oMath>
        <m:r>
          <w:rPr>
            <w:rFonts w:ascii="Cambria Math" w:hAnsi="Cambria Math" w:cs="Times New Roman"/>
          </w:rPr>
          <m:t>ρ</m:t>
        </m:r>
      </m:oMath>
      <w:r>
        <w:rPr>
          <w:rFonts w:ascii="Times New Roman" w:hAnsi="Times New Roman" w:cs="Times New Roman"/>
        </w:rPr>
        <w:t>, NAA-M-CPI-2.</w:t>
      </w:r>
      <w:r w:rsidR="005737D5">
        <w:rPr>
          <w:rFonts w:ascii="Times New Roman" w:hAnsi="Times New Roman" w:cs="Times New Roman"/>
        </w:rPr>
        <w:t xml:space="preserve"> The vertical dashed line marks the terminal year in the assessment, 2018.</w:t>
      </w:r>
      <w:ins w:id="587" w:author="Brian Stock" w:date="2020-09-01T16:46:00Z">
        <w:r w:rsidR="009774B9">
          <w:rPr>
            <w:rFonts w:ascii="Times New Roman" w:hAnsi="Times New Roman" w:cs="Times New Roman"/>
          </w:rPr>
          <w:t xml:space="preserve"> </w:t>
        </w:r>
      </w:ins>
      <w:ins w:id="588" w:author="Brian Stock" w:date="2020-09-01T16:47:00Z">
        <w:r w:rsidR="003A2ECD">
          <w:rPr>
            <w:rFonts w:ascii="Times New Roman" w:hAnsi="Times New Roman" w:cs="Times New Roman"/>
          </w:rPr>
          <w:t xml:space="preserve">In the projection years, </w:t>
        </w:r>
      </w:ins>
      <w:ins w:id="589" w:author="Brian Stock" w:date="2020-09-01T16:46:00Z">
        <w:r w:rsidR="009774B9">
          <w:rPr>
            <w:rFonts w:ascii="Times New Roman" w:hAnsi="Times New Roman" w:cs="Times New Roman"/>
          </w:rPr>
          <w:t xml:space="preserve">NAA deviations are zero </w:t>
        </w:r>
      </w:ins>
      <w:ins w:id="590" w:author="Brian Stock" w:date="2020-09-01T16:47:00Z">
        <w:r w:rsidR="003A2ECD">
          <w:rPr>
            <w:rFonts w:ascii="Times New Roman" w:hAnsi="Times New Roman" w:cs="Times New Roman"/>
          </w:rPr>
          <w:t xml:space="preserve">and </w:t>
        </w:r>
        <w:r w:rsidR="003A2ECD" w:rsidRPr="003A2ECD">
          <w:rPr>
            <w:rFonts w:ascii="Times New Roman" w:hAnsi="Times New Roman" w:cs="Times New Roman"/>
            <w:i/>
            <w:iCs/>
            <w:rPrChange w:id="591" w:author="Brian Stock" w:date="2020-09-01T16:49:00Z">
              <w:rPr>
                <w:rFonts w:ascii="Times New Roman" w:hAnsi="Times New Roman" w:cs="Times New Roman"/>
              </w:rPr>
            </w:rPrChange>
          </w:rPr>
          <w:t>M</w:t>
        </w:r>
        <w:r w:rsidR="003A2ECD">
          <w:rPr>
            <w:rFonts w:ascii="Times New Roman" w:hAnsi="Times New Roman" w:cs="Times New Roman"/>
          </w:rPr>
          <w:t xml:space="preserve"> deviations are non-zero </w:t>
        </w:r>
      </w:ins>
      <w:ins w:id="592" w:author="Brian Stock" w:date="2020-09-01T16:46:00Z">
        <w:r w:rsidR="009774B9">
          <w:rPr>
            <w:rFonts w:ascii="Times New Roman" w:hAnsi="Times New Roman" w:cs="Times New Roman"/>
          </w:rPr>
          <w:t xml:space="preserve">because </w:t>
        </w:r>
      </w:ins>
      <w:ins w:id="593" w:author="Brian Stock" w:date="2020-09-01T16:47:00Z">
        <w:r w:rsidR="003A2ECD">
          <w:rPr>
            <w:rFonts w:ascii="Times New Roman" w:hAnsi="Times New Roman" w:cs="Times New Roman"/>
          </w:rPr>
          <w:t>NAA-</w:t>
        </w:r>
      </w:ins>
      <w:ins w:id="594" w:author="Brian Stock" w:date="2020-09-01T16:48:00Z">
        <w:r w:rsidR="003A2ECD">
          <w:rPr>
            <w:rFonts w:ascii="Times New Roman" w:hAnsi="Times New Roman" w:cs="Times New Roman"/>
          </w:rPr>
          <w:t xml:space="preserve">M-CPI-2 includes the 2D AR1 structure on </w:t>
        </w:r>
        <w:r w:rsidR="003A2ECD" w:rsidRPr="003A2ECD">
          <w:rPr>
            <w:rFonts w:ascii="Times New Roman" w:hAnsi="Times New Roman" w:cs="Times New Roman"/>
            <w:i/>
            <w:iCs/>
            <w:rPrChange w:id="595" w:author="Brian Stock" w:date="2020-09-01T16:49:00Z">
              <w:rPr>
                <w:rFonts w:ascii="Times New Roman" w:hAnsi="Times New Roman" w:cs="Times New Roman"/>
              </w:rPr>
            </w:rPrChange>
          </w:rPr>
          <w:t>M</w:t>
        </w:r>
        <w:r w:rsidR="003A2ECD">
          <w:rPr>
            <w:rFonts w:ascii="Times New Roman" w:hAnsi="Times New Roman" w:cs="Times New Roman"/>
          </w:rPr>
          <w:t xml:space="preserve"> and not NAA.</w:t>
        </w:r>
      </w:ins>
    </w:p>
    <w:p w14:paraId="458547B1" w14:textId="77777777" w:rsidR="005737D5" w:rsidRDefault="005737D5">
      <w:pPr>
        <w:ind w:firstLine="0"/>
        <w:rPr>
          <w:rFonts w:ascii="Times New Roman" w:hAnsi="Times New Roman" w:cs="Times New Roman"/>
        </w:rPr>
      </w:pPr>
      <w:r>
        <w:rPr>
          <w:rFonts w:ascii="Times New Roman" w:hAnsi="Times New Roman" w:cs="Times New Roman"/>
        </w:rPr>
        <w:br w:type="page"/>
      </w:r>
    </w:p>
    <w:p w14:paraId="5A53AE57" w14:textId="79E74A81" w:rsidR="00165EF1" w:rsidRDefault="00165EF1">
      <w:pPr>
        <w:ind w:firstLine="0"/>
        <w:rPr>
          <w:rFonts w:ascii="Times New Roman" w:hAnsi="Times New Roman" w:cs="Times New Roman"/>
        </w:rPr>
      </w:pPr>
      <w:r>
        <w:rPr>
          <w:rFonts w:ascii="Times New Roman" w:hAnsi="Times New Roman" w:cs="Times New Roman"/>
          <w:noProof/>
        </w:rPr>
        <w:lastRenderedPageBreak/>
        <w:drawing>
          <wp:inline distT="0" distB="0" distL="0" distR="0" wp14:anchorId="3992EBCB" wp14:editId="75D673E7">
            <wp:extent cx="5486411" cy="2743206"/>
            <wp:effectExtent l="0" t="0" r="0" b="0"/>
            <wp:docPr id="5" name="Picture 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named-chunk-7-1.png"/>
                    <pic:cNvPicPr/>
                  </pic:nvPicPr>
                  <pic:blipFill>
                    <a:blip r:embed="rId21"/>
                    <a:stretch>
                      <a:fillRect/>
                    </a:stretch>
                  </pic:blipFill>
                  <pic:spPr>
                    <a:xfrm>
                      <a:off x="0" y="0"/>
                      <a:ext cx="5486411" cy="2743206"/>
                    </a:xfrm>
                    <a:prstGeom prst="rect">
                      <a:avLst/>
                    </a:prstGeom>
                  </pic:spPr>
                </pic:pic>
              </a:graphicData>
            </a:graphic>
          </wp:inline>
        </w:drawing>
      </w:r>
    </w:p>
    <w:p w14:paraId="40D8A8F5" w14:textId="0F380A37" w:rsidR="00165EF1" w:rsidRDefault="00165EF1">
      <w:pPr>
        <w:ind w:firstLine="0"/>
        <w:rPr>
          <w:rFonts w:ascii="Times New Roman" w:hAnsi="Times New Roman" w:cs="Times New Roman"/>
        </w:rPr>
      </w:pPr>
      <w:r>
        <w:rPr>
          <w:rFonts w:ascii="Times New Roman" w:hAnsi="Times New Roman" w:cs="Times New Roman"/>
        </w:rPr>
        <w:t xml:space="preserve">Figure </w:t>
      </w:r>
      <w:r w:rsidR="00A52242">
        <w:rPr>
          <w:rFonts w:ascii="Times New Roman" w:hAnsi="Times New Roman" w:cs="Times New Roman"/>
        </w:rPr>
        <w:t>5</w:t>
      </w:r>
      <w:r>
        <w:rPr>
          <w:rFonts w:ascii="Times New Roman" w:hAnsi="Times New Roman" w:cs="Times New Roman"/>
        </w:rPr>
        <w:t xml:space="preserve">. </w:t>
      </w:r>
      <w:r w:rsidR="00241D95">
        <w:rPr>
          <w:rFonts w:ascii="Times New Roman" w:hAnsi="Times New Roman" w:cs="Times New Roman"/>
        </w:rPr>
        <w:t xml:space="preserve">Reduction in retrospective patterns by including an effect of the Cold Pool Index </w:t>
      </w:r>
      <w:r w:rsidR="007C5BEB">
        <w:rPr>
          <w:rFonts w:ascii="Times New Roman" w:hAnsi="Times New Roman" w:cs="Times New Roman"/>
        </w:rPr>
        <w:t xml:space="preserve">(CPI) </w:t>
      </w:r>
      <w:r w:rsidR="00241D95">
        <w:rPr>
          <w:rFonts w:ascii="Times New Roman" w:hAnsi="Times New Roman" w:cs="Times New Roman"/>
        </w:rPr>
        <w:t>on recruitment, measured as the difference in Mohn’s</w:t>
      </w:r>
      <w:r w:rsidR="00241D95" w:rsidRPr="00A53D54">
        <w:rPr>
          <w:rFonts w:ascii="Times New Roman" w:hAnsi="Times New Roman" w:cs="Times New Roman"/>
        </w:rPr>
        <w:t xml:space="preserve"> </w:t>
      </w:r>
      <m:oMath>
        <m:r>
          <w:rPr>
            <w:rFonts w:ascii="Cambria Math" w:hAnsi="Cambria Math" w:cs="Times New Roman"/>
          </w:rPr>
          <m:t>ρ</m:t>
        </m:r>
      </m:oMath>
      <w:r w:rsidR="00241D95">
        <w:rPr>
          <w:rFonts w:ascii="Times New Roman" w:hAnsi="Times New Roman" w:cs="Times New Roman"/>
        </w:rPr>
        <w:t xml:space="preserve"> between otherwise equivalent models.</w:t>
      </w:r>
      <w:r w:rsidR="007C5BEB">
        <w:rPr>
          <w:rFonts w:ascii="Times New Roman" w:hAnsi="Times New Roman" w:cs="Times New Roman"/>
        </w:rPr>
        <w:t xml:space="preserve"> </w:t>
      </w:r>
      <w:r w:rsidR="00561F49" w:rsidRPr="00561F49">
        <w:rPr>
          <w:rFonts w:ascii="Times New Roman" w:hAnsi="Times New Roman" w:cs="Times New Roman"/>
        </w:rPr>
        <w:t xml:space="preserve">Across the various NAA and </w:t>
      </w:r>
      <w:r w:rsidR="006919C1">
        <w:rPr>
          <w:rFonts w:ascii="Times New Roman" w:hAnsi="Times New Roman" w:cs="Times New Roman"/>
          <w:i/>
          <w:iCs/>
        </w:rPr>
        <w:t>M</w:t>
      </w:r>
      <w:r w:rsidR="00561F49" w:rsidRPr="00561F49">
        <w:rPr>
          <w:rFonts w:ascii="Times New Roman" w:hAnsi="Times New Roman" w:cs="Times New Roman"/>
        </w:rPr>
        <w:t xml:space="preserve"> models, including the CPI-recruitment link minimally impacted Mohn’s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SSB</m:t>
            </m:r>
          </m:sub>
        </m:sSub>
      </m:oMath>
      <w:r w:rsidR="00561F49">
        <w:rPr>
          <w:rFonts w:ascii="Times New Roman" w:hAnsi="Times New Roman" w:cs="Times New Roman"/>
        </w:rPr>
        <w:t xml:space="preserve"> or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F</m:t>
            </m:r>
          </m:sub>
        </m:sSub>
      </m:oMath>
      <w:r w:rsidR="00561F49" w:rsidRPr="00561F49">
        <w:rPr>
          <w:rFonts w:ascii="Times New Roman" w:hAnsi="Times New Roman" w:cs="Times New Roman"/>
        </w:rPr>
        <w:t xml:space="preserve">, and slightly lowered Mohn’s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R</m:t>
            </m:r>
          </m:sub>
        </m:sSub>
      </m:oMath>
      <w:r w:rsidR="00561F49" w:rsidRPr="00561F49">
        <w:rPr>
          <w:rFonts w:ascii="Times New Roman" w:hAnsi="Times New Roman" w:cs="Times New Roman"/>
        </w:rPr>
        <w:t xml:space="preserve"> by about 0.1</w:t>
      </w:r>
      <w:r w:rsidR="00561F49">
        <w:rPr>
          <w:rFonts w:ascii="Times New Roman" w:hAnsi="Times New Roman" w:cs="Times New Roman"/>
        </w:rPr>
        <w:t xml:space="preserve"> on average.</w:t>
      </w:r>
    </w:p>
    <w:p w14:paraId="1DCBEA9D" w14:textId="182E3CA1" w:rsidR="00165EF1" w:rsidRDefault="00165EF1">
      <w:pPr>
        <w:ind w:firstLine="0"/>
        <w:rPr>
          <w:rFonts w:ascii="Times New Roman" w:hAnsi="Times New Roman" w:cs="Times New Roman"/>
        </w:rPr>
      </w:pPr>
      <w:r>
        <w:rPr>
          <w:rFonts w:ascii="Times New Roman" w:hAnsi="Times New Roman" w:cs="Times New Roman"/>
        </w:rPr>
        <w:br w:type="page"/>
      </w:r>
    </w:p>
    <w:p w14:paraId="6B055E27" w14:textId="5382D957" w:rsidR="00165EF1" w:rsidRDefault="0030507B">
      <w:pPr>
        <w:ind w:firstLine="0"/>
        <w:rPr>
          <w:rFonts w:ascii="Times New Roman" w:hAnsi="Times New Roman" w:cs="Times New Roman"/>
        </w:rPr>
      </w:pPr>
      <w:del w:id="596" w:author="Brian Stock" w:date="2020-09-01T16:42:00Z">
        <w:r w:rsidDel="009774B9">
          <w:rPr>
            <w:rFonts w:ascii="Times New Roman" w:hAnsi="Times New Roman" w:cs="Times New Roman"/>
            <w:noProof/>
          </w:rPr>
          <w:lastRenderedPageBreak/>
          <w:drawing>
            <wp:inline distT="0" distB="0" distL="0" distR="0" wp14:anchorId="4BCAD3D8" wp14:editId="4C45543A">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named-chunk-9-1.png"/>
                      <pic:cNvPicPr/>
                    </pic:nvPicPr>
                    <pic:blipFill>
                      <a:blip r:embed="rId22"/>
                      <a:stretch>
                        <a:fillRect/>
                      </a:stretch>
                    </pic:blipFill>
                    <pic:spPr>
                      <a:xfrm>
                        <a:off x="0" y="0"/>
                        <a:ext cx="5943600" cy="3714750"/>
                      </a:xfrm>
                      <a:prstGeom prst="rect">
                        <a:avLst/>
                      </a:prstGeom>
                    </pic:spPr>
                  </pic:pic>
                </a:graphicData>
              </a:graphic>
            </wp:inline>
          </w:drawing>
        </w:r>
      </w:del>
      <w:ins w:id="597" w:author="Brian Stock" w:date="2020-09-01T16:42:00Z">
        <w:r w:rsidR="009774B9">
          <w:rPr>
            <w:rFonts w:ascii="Times New Roman" w:hAnsi="Times New Roman" w:cs="Times New Roman"/>
            <w:noProof/>
          </w:rPr>
          <w:drawing>
            <wp:inline distT="0" distB="0" distL="0" distR="0" wp14:anchorId="5DD8B8D1" wp14:editId="5FF0DD5F">
              <wp:extent cx="5943600" cy="371475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named-chunk-10-1.png"/>
                      <pic:cNvPicPr/>
                    </pic:nvPicPr>
                    <pic:blipFill>
                      <a:blip r:embed="rId23"/>
                      <a:stretch>
                        <a:fillRect/>
                      </a:stretch>
                    </pic:blipFill>
                    <pic:spPr>
                      <a:xfrm>
                        <a:off x="0" y="0"/>
                        <a:ext cx="5943600" cy="3714750"/>
                      </a:xfrm>
                      <a:prstGeom prst="rect">
                        <a:avLst/>
                      </a:prstGeom>
                    </pic:spPr>
                  </pic:pic>
                </a:graphicData>
              </a:graphic>
            </wp:inline>
          </w:drawing>
        </w:r>
      </w:ins>
    </w:p>
    <w:p w14:paraId="2B62B8C2" w14:textId="5A0350C5" w:rsidR="00165EF1" w:rsidRDefault="00165EF1">
      <w:pPr>
        <w:ind w:firstLine="0"/>
        <w:rPr>
          <w:rFonts w:ascii="Times New Roman" w:hAnsi="Times New Roman" w:cs="Times New Roman"/>
        </w:rPr>
      </w:pPr>
      <w:r>
        <w:rPr>
          <w:rFonts w:ascii="Times New Roman" w:hAnsi="Times New Roman" w:cs="Times New Roman"/>
        </w:rPr>
        <w:t xml:space="preserve">Figure </w:t>
      </w:r>
      <w:r w:rsidR="00A52242">
        <w:rPr>
          <w:rFonts w:ascii="Times New Roman" w:hAnsi="Times New Roman" w:cs="Times New Roman"/>
        </w:rPr>
        <w:t>6</w:t>
      </w:r>
      <w:r>
        <w:rPr>
          <w:rFonts w:ascii="Times New Roman" w:hAnsi="Times New Roman" w:cs="Times New Roman"/>
        </w:rPr>
        <w:t>.</w:t>
      </w:r>
      <w:r w:rsidR="00425696">
        <w:rPr>
          <w:rFonts w:ascii="Times New Roman" w:hAnsi="Times New Roman" w:cs="Times New Roman"/>
        </w:rPr>
        <w:t xml:space="preserve"> Retrospective patterns in fishing mortality (</w:t>
      </w:r>
      <w:r w:rsidR="006919C1" w:rsidRPr="006919C1">
        <w:rPr>
          <w:rFonts w:ascii="Times New Roman" w:hAnsi="Times New Roman" w:cs="Times New Roman"/>
          <w:i/>
          <w:iCs/>
        </w:rPr>
        <w:t>F</w:t>
      </w:r>
      <w:r w:rsidR="00425696">
        <w:rPr>
          <w:rFonts w:ascii="Times New Roman" w:hAnsi="Times New Roman" w:cs="Times New Roman"/>
        </w:rPr>
        <w:t>, top row), recruitment (middle row), and spawning stock biomass (SSB, bottom row). Lines and points depict Mohn’s</w:t>
      </w:r>
      <w:r w:rsidR="00425696" w:rsidRPr="00A53D54">
        <w:rPr>
          <w:rFonts w:ascii="Times New Roman" w:hAnsi="Times New Roman" w:cs="Times New Roman"/>
        </w:rPr>
        <w:t xml:space="preserve"> </w:t>
      </w:r>
      <m:oMath>
        <m:r>
          <w:rPr>
            <w:rFonts w:ascii="Cambria Math" w:hAnsi="Cambria Math" w:cs="Times New Roman"/>
          </w:rPr>
          <m:t>ρ</m:t>
        </m:r>
      </m:oMath>
      <w:r w:rsidR="00425696">
        <w:rPr>
          <w:rFonts w:ascii="Times New Roman" w:hAnsi="Times New Roman" w:cs="Times New Roman"/>
        </w:rPr>
        <w:t xml:space="preserve"> from seven peels, and the average Mohn’s</w:t>
      </w:r>
      <w:r w:rsidR="00425696" w:rsidRPr="00A53D54">
        <w:rPr>
          <w:rFonts w:ascii="Times New Roman" w:hAnsi="Times New Roman" w:cs="Times New Roman"/>
        </w:rPr>
        <w:t xml:space="preserve"> </w:t>
      </w:r>
      <m:oMath>
        <m:r>
          <w:rPr>
            <w:rFonts w:ascii="Cambria Math" w:hAnsi="Cambria Math" w:cs="Times New Roman"/>
          </w:rPr>
          <m:t>ρ</m:t>
        </m:r>
      </m:oMath>
      <w:r w:rsidR="00425696">
        <w:rPr>
          <w:rFonts w:ascii="Times New Roman" w:hAnsi="Times New Roman" w:cs="Times New Roman"/>
        </w:rPr>
        <w:t xml:space="preserve"> is given in each panel. Columns show results by model</w:t>
      </w:r>
      <w:ins w:id="598" w:author="Brian Stock" w:date="2020-09-01T16:43:00Z">
        <w:r w:rsidR="009774B9">
          <w:rPr>
            <w:rFonts w:ascii="Times New Roman" w:hAnsi="Times New Roman" w:cs="Times New Roman"/>
          </w:rPr>
          <w:t>.</w:t>
        </w:r>
      </w:ins>
      <w:ins w:id="599" w:author="Brian Stock" w:date="2020-09-01T16:44:00Z">
        <w:r w:rsidR="009774B9">
          <w:rPr>
            <w:rFonts w:ascii="Times New Roman" w:hAnsi="Times New Roman" w:cs="Times New Roman"/>
          </w:rPr>
          <w:t xml:space="preserve"> Base = the statistical catch-at-age model. Within each model </w:t>
        </w:r>
      </w:ins>
      <w:r w:rsidR="00FF0F68">
        <w:rPr>
          <w:rFonts w:ascii="Times New Roman" w:hAnsi="Times New Roman" w:cs="Times New Roman"/>
        </w:rPr>
        <w:t>class</w:t>
      </w:r>
      <w:ins w:id="600" w:author="Brian Stock" w:date="2020-09-01T16:44:00Z">
        <w:r w:rsidR="009774B9">
          <w:rPr>
            <w:rFonts w:ascii="Times New Roman" w:hAnsi="Times New Roman" w:cs="Times New Roman"/>
          </w:rPr>
          <w:t>, the model with lowest Mohn’s</w:t>
        </w:r>
        <w:r w:rsidR="009774B9" w:rsidRPr="00A53D54">
          <w:rPr>
            <w:rFonts w:ascii="Times New Roman" w:hAnsi="Times New Roman" w:cs="Times New Roman"/>
          </w:rPr>
          <w:t xml:space="preserve"> </w:t>
        </w:r>
        <m:oMath>
          <m:r>
            <w:rPr>
              <w:rFonts w:ascii="Cambria Math" w:hAnsi="Cambria Math" w:cs="Times New Roman"/>
            </w:rPr>
            <m:t>ρ</m:t>
          </m:r>
        </m:oMath>
        <w:r w:rsidR="009774B9">
          <w:rPr>
            <w:rFonts w:ascii="Times New Roman" w:hAnsi="Times New Roman" w:cs="Times New Roman"/>
          </w:rPr>
          <w:t xml:space="preserve"> is shown (NAA-5, M-4, NAA-M-2, and NAA-M-CPI-2; Tables </w:t>
        </w:r>
      </w:ins>
      <w:r w:rsidR="00FF0F68">
        <w:rPr>
          <w:rFonts w:ascii="Times New Roman" w:hAnsi="Times New Roman" w:cs="Times New Roman"/>
        </w:rPr>
        <w:t>1-4</w:t>
      </w:r>
      <w:ins w:id="601" w:author="Brian Stock" w:date="2020-09-01T16:44:00Z">
        <w:r w:rsidR="009774B9">
          <w:rPr>
            <w:rFonts w:ascii="Times New Roman" w:hAnsi="Times New Roman" w:cs="Times New Roman"/>
          </w:rPr>
          <w:t>).</w:t>
        </w:r>
      </w:ins>
      <w:del w:id="602" w:author="Brian Stock" w:date="2020-09-01T16:43:00Z">
        <w:r w:rsidR="00425696" w:rsidDel="009774B9">
          <w:rPr>
            <w:rFonts w:ascii="Times New Roman" w:hAnsi="Times New Roman" w:cs="Times New Roman"/>
          </w:rPr>
          <w:delText xml:space="preserve">: </w:delText>
        </w:r>
        <w:r w:rsidR="00873E49" w:rsidDel="009774B9">
          <w:rPr>
            <w:rFonts w:ascii="Times New Roman" w:hAnsi="Times New Roman" w:cs="Times New Roman"/>
          </w:rPr>
          <w:delText>b</w:delText>
        </w:r>
      </w:del>
      <w:del w:id="603" w:author="Brian Stock" w:date="2020-09-01T16:44:00Z">
        <w:r w:rsidR="00873E49" w:rsidDel="009774B9">
          <w:rPr>
            <w:rFonts w:ascii="Times New Roman" w:hAnsi="Times New Roman" w:cs="Times New Roman"/>
          </w:rPr>
          <w:delText xml:space="preserve">ase = </w:delText>
        </w:r>
        <w:r w:rsidR="00425696" w:rsidDel="009774B9">
          <w:rPr>
            <w:rFonts w:ascii="Times New Roman" w:hAnsi="Times New Roman" w:cs="Times New Roman"/>
          </w:rPr>
          <w:delText>the statistical catch-at-age model,</w:delText>
        </w:r>
      </w:del>
      <w:del w:id="604" w:author="Brian Stock" w:date="2020-09-01T16:43:00Z">
        <w:r w:rsidR="00425696" w:rsidDel="009774B9">
          <w:rPr>
            <w:rFonts w:ascii="Times New Roman" w:hAnsi="Times New Roman" w:cs="Times New Roman"/>
          </w:rPr>
          <w:delText xml:space="preserve"> NAA-1,</w:delText>
        </w:r>
        <w:r w:rsidR="00E30EDC" w:rsidDel="009774B9">
          <w:rPr>
            <w:rFonts w:ascii="Times New Roman" w:hAnsi="Times New Roman" w:cs="Times New Roman"/>
          </w:rPr>
          <w:delText xml:space="preserve"> </w:delText>
        </w:r>
      </w:del>
      <w:del w:id="605" w:author="Brian Stock" w:date="2020-09-01T16:44:00Z">
        <w:r w:rsidR="00425696" w:rsidDel="009774B9">
          <w:rPr>
            <w:rFonts w:ascii="Times New Roman" w:hAnsi="Times New Roman" w:cs="Times New Roman"/>
          </w:rPr>
          <w:delText xml:space="preserve">and the </w:delText>
        </w:r>
        <w:r w:rsidR="00873E49" w:rsidDel="009774B9">
          <w:rPr>
            <w:rFonts w:ascii="Times New Roman" w:hAnsi="Times New Roman" w:cs="Times New Roman"/>
          </w:rPr>
          <w:delText xml:space="preserve">others </w:delText>
        </w:r>
        <w:r w:rsidR="00425696" w:rsidDel="009774B9">
          <w:rPr>
            <w:rFonts w:ascii="Times New Roman" w:hAnsi="Times New Roman" w:cs="Times New Roman"/>
          </w:rPr>
          <w:delText xml:space="preserve">are the models from Tables </w:delText>
        </w:r>
        <w:r w:rsidR="00541936" w:rsidDel="009774B9">
          <w:rPr>
            <w:rFonts w:ascii="Times New Roman" w:hAnsi="Times New Roman" w:cs="Times New Roman"/>
          </w:rPr>
          <w:delText>3</w:delText>
        </w:r>
        <w:r w:rsidR="00425696" w:rsidDel="009774B9">
          <w:rPr>
            <w:rFonts w:ascii="Times New Roman" w:hAnsi="Times New Roman" w:cs="Times New Roman"/>
          </w:rPr>
          <w:delText>-</w:delText>
        </w:r>
        <w:r w:rsidR="00541936" w:rsidDel="009774B9">
          <w:rPr>
            <w:rFonts w:ascii="Times New Roman" w:hAnsi="Times New Roman" w:cs="Times New Roman"/>
          </w:rPr>
          <w:delText>6</w:delText>
        </w:r>
        <w:r w:rsidR="00425696" w:rsidDel="009774B9">
          <w:rPr>
            <w:rFonts w:ascii="Times New Roman" w:hAnsi="Times New Roman" w:cs="Times New Roman"/>
          </w:rPr>
          <w:delText xml:space="preserve"> with lowest Mohn’s</w:delText>
        </w:r>
        <w:r w:rsidR="00425696" w:rsidRPr="00A53D54" w:rsidDel="009774B9">
          <w:rPr>
            <w:rFonts w:ascii="Times New Roman" w:hAnsi="Times New Roman" w:cs="Times New Roman"/>
          </w:rPr>
          <w:delText xml:space="preserve"> </w:delText>
        </w:r>
        <m:oMath>
          <m:r>
            <w:rPr>
              <w:rFonts w:ascii="Cambria Math" w:hAnsi="Cambria Math" w:cs="Times New Roman"/>
            </w:rPr>
            <m:t>ρ</m:t>
          </m:r>
        </m:oMath>
        <w:r w:rsidR="00E30EDC" w:rsidDel="009774B9">
          <w:rPr>
            <w:rFonts w:ascii="Times New Roman" w:hAnsi="Times New Roman" w:cs="Times New Roman"/>
          </w:rPr>
          <w:delText xml:space="preserve"> (NAA-6, M-5, NAA-M-2, and NAA-M-CPI-2).</w:delText>
        </w:r>
      </w:del>
    </w:p>
    <w:p w14:paraId="7F2C3C9C" w14:textId="574FCC70" w:rsidR="00165EF1" w:rsidRDefault="00165EF1">
      <w:pPr>
        <w:ind w:firstLine="0"/>
        <w:rPr>
          <w:rFonts w:ascii="Times New Roman" w:hAnsi="Times New Roman" w:cs="Times New Roman"/>
        </w:rPr>
      </w:pPr>
      <w:r>
        <w:rPr>
          <w:rFonts w:ascii="Times New Roman" w:hAnsi="Times New Roman" w:cs="Times New Roman"/>
        </w:rPr>
        <w:br w:type="page"/>
      </w:r>
    </w:p>
    <w:p w14:paraId="380EDF5C" w14:textId="5129D0C6" w:rsidR="00165EF1" w:rsidRDefault="00C4200C">
      <w:pPr>
        <w:ind w:firstLine="0"/>
        <w:rPr>
          <w:rFonts w:ascii="Times New Roman" w:hAnsi="Times New Roman" w:cs="Times New Roman"/>
        </w:rPr>
      </w:pPr>
      <w:del w:id="606" w:author="Brian Stock" w:date="2020-09-01T16:37:00Z">
        <w:r w:rsidDel="009774B9">
          <w:rPr>
            <w:rFonts w:ascii="Times New Roman" w:hAnsi="Times New Roman" w:cs="Times New Roman"/>
            <w:noProof/>
          </w:rPr>
          <w:lastRenderedPageBreak/>
          <w:drawing>
            <wp:inline distT="0" distB="0" distL="0" distR="0" wp14:anchorId="4ED2012D" wp14:editId="6AF5169E">
              <wp:extent cx="5943600" cy="4245610"/>
              <wp:effectExtent l="0" t="0" r="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named-chunk-11-1.png"/>
                      <pic:cNvPicPr/>
                    </pic:nvPicPr>
                    <pic:blipFill>
                      <a:blip r:embed="rId24"/>
                      <a:stretch>
                        <a:fillRect/>
                      </a:stretch>
                    </pic:blipFill>
                    <pic:spPr>
                      <a:xfrm>
                        <a:off x="0" y="0"/>
                        <a:ext cx="5943600" cy="4245610"/>
                      </a:xfrm>
                      <a:prstGeom prst="rect">
                        <a:avLst/>
                      </a:prstGeom>
                    </pic:spPr>
                  </pic:pic>
                </a:graphicData>
              </a:graphic>
            </wp:inline>
          </w:drawing>
        </w:r>
      </w:del>
      <w:ins w:id="607" w:author="Brian Stock" w:date="2020-09-01T16:38:00Z">
        <w:r w:rsidR="009774B9">
          <w:rPr>
            <w:rFonts w:ascii="Times New Roman" w:hAnsi="Times New Roman" w:cs="Times New Roman"/>
            <w:noProof/>
          </w:rPr>
          <w:drawing>
            <wp:inline distT="0" distB="0" distL="0" distR="0" wp14:anchorId="4C3B2D12" wp14:editId="151C0370">
              <wp:extent cx="5943600" cy="424561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chunk-12-1.png"/>
                      <pic:cNvPicPr/>
                    </pic:nvPicPr>
                    <pic:blipFill>
                      <a:blip r:embed="rId25"/>
                      <a:stretch>
                        <a:fillRect/>
                      </a:stretch>
                    </pic:blipFill>
                    <pic:spPr>
                      <a:xfrm>
                        <a:off x="0" y="0"/>
                        <a:ext cx="5943600" cy="4245610"/>
                      </a:xfrm>
                      <a:prstGeom prst="rect">
                        <a:avLst/>
                      </a:prstGeom>
                    </pic:spPr>
                  </pic:pic>
                </a:graphicData>
              </a:graphic>
            </wp:inline>
          </w:drawing>
        </w:r>
      </w:ins>
    </w:p>
    <w:p w14:paraId="3A876E22" w14:textId="5019BDDF" w:rsidR="00165EF1" w:rsidRDefault="00165EF1">
      <w:pPr>
        <w:ind w:firstLine="0"/>
        <w:rPr>
          <w:rFonts w:ascii="Times New Roman" w:hAnsi="Times New Roman" w:cs="Times New Roman"/>
        </w:rPr>
      </w:pPr>
      <w:r>
        <w:rPr>
          <w:rFonts w:ascii="Times New Roman" w:hAnsi="Times New Roman" w:cs="Times New Roman"/>
        </w:rPr>
        <w:t>Figure 7.</w:t>
      </w:r>
      <w:r w:rsidR="00C4200C" w:rsidRPr="00C4200C">
        <w:rPr>
          <w:rFonts w:ascii="Times New Roman" w:hAnsi="Times New Roman" w:cs="Times New Roman"/>
        </w:rPr>
        <w:t xml:space="preserve"> </w:t>
      </w:r>
      <w:r w:rsidR="00C4200C">
        <w:rPr>
          <w:rFonts w:ascii="Times New Roman" w:hAnsi="Times New Roman" w:cs="Times New Roman"/>
        </w:rPr>
        <w:t>Trends in fishing mortality (</w:t>
      </w:r>
      <w:r w:rsidR="006919C1" w:rsidRPr="006919C1">
        <w:rPr>
          <w:rFonts w:ascii="Times New Roman" w:hAnsi="Times New Roman" w:cs="Times New Roman"/>
          <w:i/>
          <w:iCs/>
        </w:rPr>
        <w:t>F</w:t>
      </w:r>
      <w:r w:rsidR="00C4200C">
        <w:rPr>
          <w:rFonts w:ascii="Times New Roman" w:hAnsi="Times New Roman" w:cs="Times New Roman"/>
        </w:rPr>
        <w:t xml:space="preserve">) and spawning stock biomass (SSB). </w:t>
      </w:r>
      <w:ins w:id="608" w:author="Brian Stock" w:date="2020-09-01T16:38:00Z">
        <w:r w:rsidR="009774B9">
          <w:rPr>
            <w:rFonts w:ascii="Times New Roman" w:hAnsi="Times New Roman" w:cs="Times New Roman"/>
          </w:rPr>
          <w:t>B</w:t>
        </w:r>
      </w:ins>
      <w:del w:id="609" w:author="Brian Stock" w:date="2020-09-01T16:38:00Z">
        <w:r w:rsidR="00C4200C" w:rsidDel="009774B9">
          <w:rPr>
            <w:rFonts w:ascii="Times New Roman" w:hAnsi="Times New Roman" w:cs="Times New Roman"/>
          </w:rPr>
          <w:delText>b</w:delText>
        </w:r>
      </w:del>
      <w:r w:rsidR="00C4200C">
        <w:rPr>
          <w:rFonts w:ascii="Times New Roman" w:hAnsi="Times New Roman" w:cs="Times New Roman"/>
        </w:rPr>
        <w:t>ase = the statistical catch-at-age model</w:t>
      </w:r>
      <w:del w:id="610" w:author="Brian Stock" w:date="2020-09-01T16:38:00Z">
        <w:r w:rsidR="00C4200C" w:rsidDel="009774B9">
          <w:rPr>
            <w:rFonts w:ascii="Times New Roman" w:hAnsi="Times New Roman" w:cs="Times New Roman"/>
          </w:rPr>
          <w:delText>, NAA-1</w:delText>
        </w:r>
      </w:del>
      <w:r w:rsidR="00C4200C">
        <w:rPr>
          <w:rFonts w:ascii="Times New Roman" w:hAnsi="Times New Roman" w:cs="Times New Roman"/>
        </w:rPr>
        <w:t xml:space="preserve">. Within each model </w:t>
      </w:r>
      <w:ins w:id="611" w:author="Brian Stock" w:date="2020-09-01T16:39:00Z">
        <w:r w:rsidR="009774B9">
          <w:rPr>
            <w:rFonts w:ascii="Times New Roman" w:hAnsi="Times New Roman" w:cs="Times New Roman"/>
          </w:rPr>
          <w:t>group</w:t>
        </w:r>
      </w:ins>
      <w:del w:id="612" w:author="Brian Stock" w:date="2020-09-01T16:38:00Z">
        <w:r w:rsidR="00C4200C" w:rsidDel="009774B9">
          <w:rPr>
            <w:rFonts w:ascii="Times New Roman" w:hAnsi="Times New Roman" w:cs="Times New Roman"/>
          </w:rPr>
          <w:delText>class</w:delText>
        </w:r>
      </w:del>
      <w:r w:rsidR="00C4200C">
        <w:rPr>
          <w:rFonts w:ascii="Times New Roman" w:hAnsi="Times New Roman" w:cs="Times New Roman"/>
        </w:rPr>
        <w:t>, the model with lowest Mohn’s</w:t>
      </w:r>
      <w:r w:rsidR="00C4200C" w:rsidRPr="00A53D54">
        <w:rPr>
          <w:rFonts w:ascii="Times New Roman" w:hAnsi="Times New Roman" w:cs="Times New Roman"/>
        </w:rPr>
        <w:t xml:space="preserve"> </w:t>
      </w:r>
      <m:oMath>
        <m:r>
          <w:rPr>
            <w:rFonts w:ascii="Cambria Math" w:hAnsi="Cambria Math" w:cs="Times New Roman"/>
          </w:rPr>
          <m:t>ρ</m:t>
        </m:r>
      </m:oMath>
      <w:r w:rsidR="00C4200C">
        <w:rPr>
          <w:rFonts w:ascii="Times New Roman" w:hAnsi="Times New Roman" w:cs="Times New Roman"/>
        </w:rPr>
        <w:t xml:space="preserve"> is shown (NAA-</w:t>
      </w:r>
      <w:ins w:id="613" w:author="Brian Stock" w:date="2020-09-01T16:38:00Z">
        <w:r w:rsidR="009774B9">
          <w:rPr>
            <w:rFonts w:ascii="Times New Roman" w:hAnsi="Times New Roman" w:cs="Times New Roman"/>
          </w:rPr>
          <w:t>5</w:t>
        </w:r>
      </w:ins>
      <w:del w:id="614" w:author="Brian Stock" w:date="2020-09-01T16:38:00Z">
        <w:r w:rsidR="00C4200C" w:rsidDel="009774B9">
          <w:rPr>
            <w:rFonts w:ascii="Times New Roman" w:hAnsi="Times New Roman" w:cs="Times New Roman"/>
          </w:rPr>
          <w:delText>6</w:delText>
        </w:r>
      </w:del>
      <w:r w:rsidR="00C4200C">
        <w:rPr>
          <w:rFonts w:ascii="Times New Roman" w:hAnsi="Times New Roman" w:cs="Times New Roman"/>
        </w:rPr>
        <w:t>, M-</w:t>
      </w:r>
      <w:ins w:id="615" w:author="Brian Stock" w:date="2020-09-01T16:39:00Z">
        <w:r w:rsidR="009774B9">
          <w:rPr>
            <w:rFonts w:ascii="Times New Roman" w:hAnsi="Times New Roman" w:cs="Times New Roman"/>
          </w:rPr>
          <w:t>4</w:t>
        </w:r>
      </w:ins>
      <w:del w:id="616" w:author="Brian Stock" w:date="2020-09-01T16:39:00Z">
        <w:r w:rsidR="00C4200C" w:rsidDel="009774B9">
          <w:rPr>
            <w:rFonts w:ascii="Times New Roman" w:hAnsi="Times New Roman" w:cs="Times New Roman"/>
          </w:rPr>
          <w:delText>5</w:delText>
        </w:r>
      </w:del>
      <w:r w:rsidR="00C4200C">
        <w:rPr>
          <w:rFonts w:ascii="Times New Roman" w:hAnsi="Times New Roman" w:cs="Times New Roman"/>
        </w:rPr>
        <w:t>, NAA-M-2, and NAA-M-CPI-2</w:t>
      </w:r>
      <w:del w:id="617" w:author="Brian Stock" w:date="2020-08-31T19:35:00Z">
        <w:r w:rsidR="00C4200C" w:rsidDel="0003267E">
          <w:rPr>
            <w:rFonts w:ascii="Times New Roman" w:hAnsi="Times New Roman" w:cs="Times New Roman"/>
          </w:rPr>
          <w:delText>;</w:delText>
        </w:r>
      </w:del>
      <w:ins w:id="618" w:author="Brian Stock" w:date="2020-09-01T16:39:00Z">
        <w:r w:rsidR="009774B9">
          <w:rPr>
            <w:rFonts w:ascii="Times New Roman" w:hAnsi="Times New Roman" w:cs="Times New Roman"/>
          </w:rPr>
          <w:t>;</w:t>
        </w:r>
      </w:ins>
      <w:r w:rsidR="00C4200C">
        <w:rPr>
          <w:rFonts w:ascii="Times New Roman" w:hAnsi="Times New Roman" w:cs="Times New Roman"/>
        </w:rPr>
        <w:t xml:space="preserve"> Tables </w:t>
      </w:r>
      <w:r w:rsidR="00FF0F68">
        <w:rPr>
          <w:rFonts w:ascii="Times New Roman" w:hAnsi="Times New Roman" w:cs="Times New Roman"/>
        </w:rPr>
        <w:t>1-4</w:t>
      </w:r>
      <w:r w:rsidR="00C4200C">
        <w:rPr>
          <w:rFonts w:ascii="Times New Roman" w:hAnsi="Times New Roman" w:cs="Times New Roman"/>
        </w:rPr>
        <w:t>).</w:t>
      </w:r>
      <w:r w:rsidR="008C097A">
        <w:rPr>
          <w:rFonts w:ascii="Times New Roman" w:hAnsi="Times New Roman" w:cs="Times New Roman"/>
        </w:rPr>
        <w:t xml:space="preserve"> The dashed line denotes the terminal year in the assessment, 2018. </w:t>
      </w:r>
      <w:ins w:id="619" w:author="Brian Stock" w:date="2020-09-01T16:40:00Z">
        <w:r w:rsidR="009774B9" w:rsidRPr="009774B9">
          <w:rPr>
            <w:rFonts w:ascii="Times New Roman" w:hAnsi="Times New Roman" w:cs="Times New Roman"/>
            <w:i/>
            <w:iCs/>
            <w:rPrChange w:id="620" w:author="Brian Stock" w:date="2020-09-01T16:40:00Z">
              <w:rPr>
                <w:rFonts w:ascii="Times New Roman" w:hAnsi="Times New Roman" w:cs="Times New Roman"/>
              </w:rPr>
            </w:rPrChange>
          </w:rPr>
          <w:t>F</w:t>
        </w:r>
        <w:r w:rsidR="009774B9">
          <w:rPr>
            <w:rFonts w:ascii="Times New Roman" w:hAnsi="Times New Roman" w:cs="Times New Roman"/>
          </w:rPr>
          <w:t xml:space="preserve"> </w:t>
        </w:r>
      </w:ins>
      <w:ins w:id="621" w:author="Brian Stock" w:date="2020-09-01T16:49:00Z">
        <w:r w:rsidR="00F93B9D">
          <w:rPr>
            <w:rFonts w:ascii="Times New Roman" w:hAnsi="Times New Roman" w:cs="Times New Roman"/>
          </w:rPr>
          <w:t>is</w:t>
        </w:r>
      </w:ins>
      <w:ins w:id="622" w:author="Brian Stock" w:date="2020-09-01T16:40:00Z">
        <w:r w:rsidR="009774B9">
          <w:rPr>
            <w:rFonts w:ascii="Times New Roman" w:hAnsi="Times New Roman" w:cs="Times New Roman"/>
          </w:rPr>
          <w:t xml:space="preserve"> fixed at 0 for all models in projection years, 2019-2021. </w:t>
        </w:r>
      </w:ins>
      <w:del w:id="623" w:author="Brian Stock" w:date="2020-09-01T16:41:00Z">
        <w:r w:rsidR="008C097A" w:rsidDel="009774B9">
          <w:rPr>
            <w:rFonts w:ascii="Times New Roman" w:hAnsi="Times New Roman" w:cs="Times New Roman"/>
          </w:rPr>
          <w:delText>Note that t</w:delText>
        </w:r>
      </w:del>
      <w:ins w:id="624" w:author="Brian Stock" w:date="2020-09-01T16:41:00Z">
        <w:r w:rsidR="009774B9">
          <w:rPr>
            <w:rFonts w:ascii="Times New Roman" w:hAnsi="Times New Roman" w:cs="Times New Roman"/>
          </w:rPr>
          <w:t>T</w:t>
        </w:r>
      </w:ins>
      <w:r w:rsidR="008C097A">
        <w:rPr>
          <w:rFonts w:ascii="Times New Roman" w:hAnsi="Times New Roman" w:cs="Times New Roman"/>
        </w:rPr>
        <w:t xml:space="preserve">he </w:t>
      </w:r>
      <w:ins w:id="625" w:author="Brian Stock" w:date="2020-09-01T16:41:00Z">
        <w:r w:rsidR="009774B9">
          <w:rPr>
            <w:rFonts w:ascii="Times New Roman" w:hAnsi="Times New Roman" w:cs="Times New Roman"/>
          </w:rPr>
          <w:t xml:space="preserve">first </w:t>
        </w:r>
      </w:ins>
      <w:del w:id="626" w:author="Brian Stock" w:date="2020-09-01T16:42:00Z">
        <w:r w:rsidR="008C097A" w:rsidDel="009774B9">
          <w:rPr>
            <w:rFonts w:ascii="Times New Roman" w:hAnsi="Times New Roman" w:cs="Times New Roman"/>
          </w:rPr>
          <w:delText>assessment</w:delText>
        </w:r>
      </w:del>
      <w:ins w:id="627" w:author="Brian Stock" w:date="2020-09-01T16:41:00Z">
        <w:r w:rsidR="009774B9">
          <w:rPr>
            <w:rFonts w:ascii="Times New Roman" w:hAnsi="Times New Roman" w:cs="Times New Roman"/>
          </w:rPr>
          <w:t xml:space="preserve">year </w:t>
        </w:r>
      </w:ins>
      <w:ins w:id="628" w:author="Brian Stock" w:date="2020-09-01T16:42:00Z">
        <w:r w:rsidR="009774B9">
          <w:rPr>
            <w:rFonts w:ascii="Times New Roman" w:hAnsi="Times New Roman" w:cs="Times New Roman"/>
          </w:rPr>
          <w:t xml:space="preserve">in the assessments </w:t>
        </w:r>
      </w:ins>
      <w:ins w:id="629" w:author="Brian Stock" w:date="2020-09-01T16:50:00Z">
        <w:r w:rsidR="00F93B9D">
          <w:rPr>
            <w:rFonts w:ascii="Times New Roman" w:hAnsi="Times New Roman" w:cs="Times New Roman"/>
          </w:rPr>
          <w:t>i</w:t>
        </w:r>
      </w:ins>
      <w:ins w:id="630" w:author="Brian Stock" w:date="2020-09-01T16:41:00Z">
        <w:r w:rsidR="009774B9">
          <w:rPr>
            <w:rFonts w:ascii="Times New Roman" w:hAnsi="Times New Roman" w:cs="Times New Roman"/>
          </w:rPr>
          <w:t xml:space="preserve">s 1973, </w:t>
        </w:r>
      </w:ins>
      <w:del w:id="631" w:author="Brian Stock" w:date="2020-09-01T16:41:00Z">
        <w:r w:rsidR="008C097A" w:rsidDel="009774B9">
          <w:rPr>
            <w:rFonts w:ascii="Times New Roman" w:hAnsi="Times New Roman" w:cs="Times New Roman"/>
          </w:rPr>
          <w:delText xml:space="preserve"> years</w:delText>
        </w:r>
      </w:del>
      <w:del w:id="632" w:author="Brian Stock" w:date="2020-09-01T16:40:00Z">
        <w:r w:rsidR="00E1722C" w:rsidDel="009774B9">
          <w:rPr>
            <w:rFonts w:ascii="Times New Roman" w:hAnsi="Times New Roman" w:cs="Times New Roman"/>
          </w:rPr>
          <w:delText xml:space="preserve"> (</w:delText>
        </w:r>
      </w:del>
      <w:del w:id="633" w:author="Brian Stock" w:date="2020-09-01T16:41:00Z">
        <w:r w:rsidR="00E1722C" w:rsidDel="009774B9">
          <w:rPr>
            <w:rFonts w:ascii="Times New Roman" w:hAnsi="Times New Roman" w:cs="Times New Roman"/>
          </w:rPr>
          <w:delText>1973-2018</w:delText>
        </w:r>
      </w:del>
      <w:del w:id="634" w:author="Brian Stock" w:date="2020-09-01T16:40:00Z">
        <w:r w:rsidR="00E1722C" w:rsidDel="009774B9">
          <w:rPr>
            <w:rFonts w:ascii="Times New Roman" w:hAnsi="Times New Roman" w:cs="Times New Roman"/>
          </w:rPr>
          <w:delText xml:space="preserve">) </w:delText>
        </w:r>
      </w:del>
      <w:del w:id="635" w:author="Brian Stock" w:date="2020-09-01T16:41:00Z">
        <w:r w:rsidR="00E1722C" w:rsidDel="009774B9">
          <w:rPr>
            <w:rFonts w:ascii="Times New Roman" w:hAnsi="Times New Roman" w:cs="Times New Roman"/>
          </w:rPr>
          <w:delText>extend b</w:delText>
        </w:r>
      </w:del>
      <w:ins w:id="636" w:author="Brian Stock" w:date="2020-09-01T16:41:00Z">
        <w:r w:rsidR="009774B9">
          <w:rPr>
            <w:rFonts w:ascii="Times New Roman" w:hAnsi="Times New Roman" w:cs="Times New Roman"/>
          </w:rPr>
          <w:t>b</w:t>
        </w:r>
      </w:ins>
      <w:r w:rsidR="00E1722C">
        <w:rPr>
          <w:rFonts w:ascii="Times New Roman" w:hAnsi="Times New Roman" w:cs="Times New Roman"/>
        </w:rPr>
        <w:t xml:space="preserve">eyond the </w:t>
      </w:r>
      <w:ins w:id="637" w:author="Brian Stock" w:date="2020-09-01T16:39:00Z">
        <w:r w:rsidR="009774B9">
          <w:rPr>
            <w:rFonts w:ascii="Times New Roman" w:hAnsi="Times New Roman" w:cs="Times New Roman"/>
          </w:rPr>
          <w:t xml:space="preserve">left </w:t>
        </w:r>
      </w:ins>
      <w:r w:rsidR="00E1722C">
        <w:rPr>
          <w:rFonts w:ascii="Times New Roman" w:hAnsi="Times New Roman" w:cs="Times New Roman"/>
        </w:rPr>
        <w:t>x-axis limit.</w:t>
      </w:r>
    </w:p>
    <w:sectPr w:rsidR="00165EF1" w:rsidSect="00463ED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7" w:author="Haikun Xu" w:date="2020-08-07T15:20:00Z" w:initials="HX">
    <w:p w14:paraId="50D5E21E" w14:textId="11CEE4DB" w:rsidR="00874DD1" w:rsidRDefault="00874DD1">
      <w:pPr>
        <w:pStyle w:val="CommentText"/>
      </w:pPr>
      <w:r>
        <w:rPr>
          <w:rStyle w:val="CommentReference"/>
        </w:rPr>
        <w:annotationRef/>
      </w:r>
      <w:r>
        <w:t>Deviations?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D5E2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D5E21E" w16cid:durableId="22D7EF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8F96D7" w14:textId="77777777" w:rsidR="00874DD1" w:rsidRDefault="00874DD1" w:rsidP="002E1672">
      <w:pPr>
        <w:spacing w:after="0" w:line="240" w:lineRule="auto"/>
      </w:pPr>
      <w:r>
        <w:separator/>
      </w:r>
    </w:p>
  </w:endnote>
  <w:endnote w:type="continuationSeparator" w:id="0">
    <w:p w14:paraId="20F7AA62" w14:textId="77777777" w:rsidR="00874DD1" w:rsidRDefault="00874DD1" w:rsidP="002E16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atangChe">
    <w:panose1 w:val="0203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306055"/>
      <w:docPartObj>
        <w:docPartGallery w:val="Page Numbers (Bottom of Page)"/>
        <w:docPartUnique/>
      </w:docPartObj>
    </w:sdtPr>
    <w:sdtEndPr>
      <w:rPr>
        <w:noProof/>
      </w:rPr>
    </w:sdtEndPr>
    <w:sdtContent>
      <w:p w14:paraId="131BFD7B" w14:textId="47704A02" w:rsidR="00874DD1" w:rsidRDefault="00874DD1">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33D80B29" w14:textId="77777777" w:rsidR="00874DD1" w:rsidRDefault="00874D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98381" w14:textId="77777777" w:rsidR="00874DD1" w:rsidRDefault="00874DD1" w:rsidP="002E1672">
      <w:pPr>
        <w:spacing w:after="0" w:line="240" w:lineRule="auto"/>
      </w:pPr>
      <w:r>
        <w:separator/>
      </w:r>
    </w:p>
  </w:footnote>
  <w:footnote w:type="continuationSeparator" w:id="0">
    <w:p w14:paraId="0F00DB7E" w14:textId="77777777" w:rsidR="00874DD1" w:rsidRDefault="00874DD1" w:rsidP="002E16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5D28"/>
    <w:multiLevelType w:val="hybridMultilevel"/>
    <w:tmpl w:val="CCEE6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01FB3"/>
    <w:multiLevelType w:val="multilevel"/>
    <w:tmpl w:val="9288F01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7724874"/>
    <w:multiLevelType w:val="multilevel"/>
    <w:tmpl w:val="0F72C990"/>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5A02A9"/>
    <w:multiLevelType w:val="multilevel"/>
    <w:tmpl w:val="D076D88A"/>
    <w:lvl w:ilvl="0">
      <w:start w:val="1"/>
      <w:numFmt w:val="decimal"/>
      <w:lvlText w:val="%1"/>
      <w:lvlJc w:val="left"/>
      <w:pPr>
        <w:ind w:left="360" w:hanging="360"/>
      </w:pPr>
      <w:rPr>
        <w:rFonts w:hint="default"/>
      </w:rPr>
    </w:lvl>
    <w:lvl w:ilvl="1">
      <w:start w:val="1"/>
      <w:numFmt w:val="decimal"/>
      <w:lvlText w:val="%1.%2"/>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0B2C75"/>
    <w:multiLevelType w:val="multilevel"/>
    <w:tmpl w:val="A79C74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E0B5238"/>
    <w:multiLevelType w:val="hybridMultilevel"/>
    <w:tmpl w:val="CF50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C8442D"/>
    <w:multiLevelType w:val="hybridMultilevel"/>
    <w:tmpl w:val="AD66950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1E97696"/>
    <w:multiLevelType w:val="hybridMultilevel"/>
    <w:tmpl w:val="5152456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4F09C6"/>
    <w:multiLevelType w:val="hybridMultilevel"/>
    <w:tmpl w:val="8A289B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5B801A4"/>
    <w:multiLevelType w:val="hybridMultilevel"/>
    <w:tmpl w:val="20DA9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9E75E1"/>
    <w:multiLevelType w:val="multilevel"/>
    <w:tmpl w:val="EFD674D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EFB7460"/>
    <w:multiLevelType w:val="hybridMultilevel"/>
    <w:tmpl w:val="B0505960"/>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0AE0F9C"/>
    <w:multiLevelType w:val="multilevel"/>
    <w:tmpl w:val="3246FAE0"/>
    <w:lvl w:ilvl="0">
      <w:start w:val="3"/>
      <w:numFmt w:val="decimal"/>
      <w:lvlText w:val="%1."/>
      <w:lvlJc w:val="left"/>
      <w:pPr>
        <w:ind w:left="108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720" w:hanging="1440"/>
      </w:pPr>
      <w:rPr>
        <w:rFonts w:hint="default"/>
      </w:rPr>
    </w:lvl>
    <w:lvl w:ilvl="8">
      <w:start w:val="1"/>
      <w:numFmt w:val="decimal"/>
      <w:lvlText w:val="%1.%2.%3.%4.%5.%6.%7.%8.%9."/>
      <w:lvlJc w:val="left"/>
      <w:pPr>
        <w:ind w:left="11160" w:hanging="1800"/>
      </w:pPr>
      <w:rPr>
        <w:rFonts w:hint="default"/>
      </w:rPr>
    </w:lvl>
  </w:abstractNum>
  <w:abstractNum w:abstractNumId="13" w15:restartNumberingAfterBreak="0">
    <w:nsid w:val="47D6168B"/>
    <w:multiLevelType w:val="hybridMultilevel"/>
    <w:tmpl w:val="AC14E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B74830"/>
    <w:multiLevelType w:val="hybridMultilevel"/>
    <w:tmpl w:val="51382658"/>
    <w:lvl w:ilvl="0" w:tplc="7DE2DE50">
      <w:start w:val="1"/>
      <w:numFmt w:val="bullet"/>
      <w:lvlText w:val="–"/>
      <w:lvlJc w:val="left"/>
      <w:pPr>
        <w:tabs>
          <w:tab w:val="num" w:pos="720"/>
        </w:tabs>
        <w:ind w:left="720" w:hanging="360"/>
      </w:pPr>
      <w:rPr>
        <w:rFonts w:ascii="Arial" w:hAnsi="Arial" w:hint="default"/>
      </w:rPr>
    </w:lvl>
    <w:lvl w:ilvl="1" w:tplc="23EEA5B0">
      <w:start w:val="1"/>
      <w:numFmt w:val="bullet"/>
      <w:lvlText w:val="–"/>
      <w:lvlJc w:val="left"/>
      <w:pPr>
        <w:tabs>
          <w:tab w:val="num" w:pos="1440"/>
        </w:tabs>
        <w:ind w:left="1440" w:hanging="360"/>
      </w:pPr>
      <w:rPr>
        <w:rFonts w:ascii="Arial" w:hAnsi="Arial" w:hint="default"/>
      </w:rPr>
    </w:lvl>
    <w:lvl w:ilvl="2" w:tplc="D54C5AD2" w:tentative="1">
      <w:start w:val="1"/>
      <w:numFmt w:val="bullet"/>
      <w:lvlText w:val="–"/>
      <w:lvlJc w:val="left"/>
      <w:pPr>
        <w:tabs>
          <w:tab w:val="num" w:pos="2160"/>
        </w:tabs>
        <w:ind w:left="2160" w:hanging="360"/>
      </w:pPr>
      <w:rPr>
        <w:rFonts w:ascii="Arial" w:hAnsi="Arial" w:hint="default"/>
      </w:rPr>
    </w:lvl>
    <w:lvl w:ilvl="3" w:tplc="9C48EB40" w:tentative="1">
      <w:start w:val="1"/>
      <w:numFmt w:val="bullet"/>
      <w:lvlText w:val="–"/>
      <w:lvlJc w:val="left"/>
      <w:pPr>
        <w:tabs>
          <w:tab w:val="num" w:pos="2880"/>
        </w:tabs>
        <w:ind w:left="2880" w:hanging="360"/>
      </w:pPr>
      <w:rPr>
        <w:rFonts w:ascii="Arial" w:hAnsi="Arial" w:hint="default"/>
      </w:rPr>
    </w:lvl>
    <w:lvl w:ilvl="4" w:tplc="8006C4F6" w:tentative="1">
      <w:start w:val="1"/>
      <w:numFmt w:val="bullet"/>
      <w:lvlText w:val="–"/>
      <w:lvlJc w:val="left"/>
      <w:pPr>
        <w:tabs>
          <w:tab w:val="num" w:pos="3600"/>
        </w:tabs>
        <w:ind w:left="3600" w:hanging="360"/>
      </w:pPr>
      <w:rPr>
        <w:rFonts w:ascii="Arial" w:hAnsi="Arial" w:hint="default"/>
      </w:rPr>
    </w:lvl>
    <w:lvl w:ilvl="5" w:tplc="B3E6FAEC" w:tentative="1">
      <w:start w:val="1"/>
      <w:numFmt w:val="bullet"/>
      <w:lvlText w:val="–"/>
      <w:lvlJc w:val="left"/>
      <w:pPr>
        <w:tabs>
          <w:tab w:val="num" w:pos="4320"/>
        </w:tabs>
        <w:ind w:left="4320" w:hanging="360"/>
      </w:pPr>
      <w:rPr>
        <w:rFonts w:ascii="Arial" w:hAnsi="Arial" w:hint="default"/>
      </w:rPr>
    </w:lvl>
    <w:lvl w:ilvl="6" w:tplc="DE224560" w:tentative="1">
      <w:start w:val="1"/>
      <w:numFmt w:val="bullet"/>
      <w:lvlText w:val="–"/>
      <w:lvlJc w:val="left"/>
      <w:pPr>
        <w:tabs>
          <w:tab w:val="num" w:pos="5040"/>
        </w:tabs>
        <w:ind w:left="5040" w:hanging="360"/>
      </w:pPr>
      <w:rPr>
        <w:rFonts w:ascii="Arial" w:hAnsi="Arial" w:hint="default"/>
      </w:rPr>
    </w:lvl>
    <w:lvl w:ilvl="7" w:tplc="C0565FA4" w:tentative="1">
      <w:start w:val="1"/>
      <w:numFmt w:val="bullet"/>
      <w:lvlText w:val="–"/>
      <w:lvlJc w:val="left"/>
      <w:pPr>
        <w:tabs>
          <w:tab w:val="num" w:pos="5760"/>
        </w:tabs>
        <w:ind w:left="5760" w:hanging="360"/>
      </w:pPr>
      <w:rPr>
        <w:rFonts w:ascii="Arial" w:hAnsi="Arial" w:hint="default"/>
      </w:rPr>
    </w:lvl>
    <w:lvl w:ilvl="8" w:tplc="89865D3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97651AA"/>
    <w:multiLevelType w:val="hybridMultilevel"/>
    <w:tmpl w:val="F51CD8C4"/>
    <w:lvl w:ilvl="0" w:tplc="244A9998">
      <w:start w:val="1"/>
      <w:numFmt w:val="decimal"/>
      <w:lvlText w:val="%1."/>
      <w:lvlJc w:val="left"/>
      <w:pPr>
        <w:ind w:left="792" w:hanging="360"/>
      </w:pPr>
      <w:rPr>
        <w:rFonts w:hint="default"/>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6" w15:restartNumberingAfterBreak="0">
    <w:nsid w:val="696C221F"/>
    <w:multiLevelType w:val="multilevel"/>
    <w:tmpl w:val="CF46709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13C4CBC"/>
    <w:multiLevelType w:val="multilevel"/>
    <w:tmpl w:val="0E8A01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B0F3745"/>
    <w:multiLevelType w:val="hybridMultilevel"/>
    <w:tmpl w:val="07BADC3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14"/>
  </w:num>
  <w:num w:numId="3">
    <w:abstractNumId w:val="2"/>
  </w:num>
  <w:num w:numId="4">
    <w:abstractNumId w:val="3"/>
  </w:num>
  <w:num w:numId="5">
    <w:abstractNumId w:val="4"/>
  </w:num>
  <w:num w:numId="6">
    <w:abstractNumId w:val="7"/>
  </w:num>
  <w:num w:numId="7">
    <w:abstractNumId w:val="11"/>
  </w:num>
  <w:num w:numId="8">
    <w:abstractNumId w:val="5"/>
  </w:num>
  <w:num w:numId="9">
    <w:abstractNumId w:val="0"/>
  </w:num>
  <w:num w:numId="10">
    <w:abstractNumId w:val="8"/>
  </w:num>
  <w:num w:numId="11">
    <w:abstractNumId w:val="16"/>
  </w:num>
  <w:num w:numId="12">
    <w:abstractNumId w:val="17"/>
  </w:num>
  <w:num w:numId="13">
    <w:abstractNumId w:val="1"/>
  </w:num>
  <w:num w:numId="14">
    <w:abstractNumId w:val="10"/>
  </w:num>
  <w:num w:numId="15">
    <w:abstractNumId w:val="18"/>
  </w:num>
  <w:num w:numId="16">
    <w:abstractNumId w:val="12"/>
  </w:num>
  <w:num w:numId="17">
    <w:abstractNumId w:val="6"/>
  </w:num>
  <w:num w:numId="18">
    <w:abstractNumId w:val="15"/>
  </w:num>
  <w:num w:numId="1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Stock">
    <w15:presenceInfo w15:providerId="None" w15:userId="Brian Stock"/>
  </w15:person>
  <w15:person w15:author="Haikun Xu">
    <w15:presenceInfo w15:providerId="AD" w15:userId="S::hkxu@iattc.org::5497adfb-e7da-4e53-b8a0-6cfd25acad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0NDcyNja2MDExsrCwsLRQ0lEKTi0uzszPAykwMasFAN/gA1ItAAAA"/>
    <w:docVar w:name="EN.InstantFormat" w:val="&lt;ENInstantFormat&gt;&lt;Enabled&gt;1&lt;/Enabled&gt;&lt;ScanUnformatted&gt;1&lt;/ScanUnformatted&gt;&lt;ScanChanges&gt;1&lt;/ScanChanges&gt;&lt;Suspended&gt;0&lt;/Suspended&gt;&lt;/ENInstantFormat&gt;"/>
    <w:docVar w:name="EN.Layout" w:val="&lt;ENLayout&gt;&lt;Style&gt;Fisheries Research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frdfvtvbdax5de2svmvr9smwwas0vts2999&quot;&gt;My EndNote Library&lt;record-ids&gt;&lt;item&gt;120&lt;/item&gt;&lt;item&gt;121&lt;/item&gt;&lt;item&gt;133&lt;/item&gt;&lt;item&gt;135&lt;/item&gt;&lt;item&gt;143&lt;/item&gt;&lt;item&gt;149&lt;/item&gt;&lt;item&gt;153&lt;/item&gt;&lt;item&gt;155&lt;/item&gt;&lt;item&gt;160&lt;/item&gt;&lt;item&gt;161&lt;/item&gt;&lt;item&gt;162&lt;/item&gt;&lt;item&gt;163&lt;/item&gt;&lt;item&gt;166&lt;/item&gt;&lt;item&gt;171&lt;/item&gt;&lt;item&gt;198&lt;/item&gt;&lt;item&gt;199&lt;/item&gt;&lt;item&gt;202&lt;/item&gt;&lt;item&gt;204&lt;/item&gt;&lt;item&gt;205&lt;/item&gt;&lt;item&gt;209&lt;/item&gt;&lt;item&gt;210&lt;/item&gt;&lt;item&gt;211&lt;/item&gt;&lt;item&gt;212&lt;/item&gt;&lt;item&gt;213&lt;/item&gt;&lt;item&gt;218&lt;/item&gt;&lt;item&gt;223&lt;/item&gt;&lt;item&gt;226&lt;/item&gt;&lt;item&gt;233&lt;/item&gt;&lt;item&gt;256&lt;/item&gt;&lt;item&gt;270&lt;/item&gt;&lt;/record-ids&gt;&lt;/item&gt;&lt;/Libraries&gt;"/>
  </w:docVars>
  <w:rsids>
    <w:rsidRoot w:val="005148F6"/>
    <w:rsid w:val="0000150C"/>
    <w:rsid w:val="00002368"/>
    <w:rsid w:val="000027A5"/>
    <w:rsid w:val="00003840"/>
    <w:rsid w:val="00004AB7"/>
    <w:rsid w:val="00005564"/>
    <w:rsid w:val="00006199"/>
    <w:rsid w:val="00006BD0"/>
    <w:rsid w:val="00007CE3"/>
    <w:rsid w:val="00011634"/>
    <w:rsid w:val="00011D06"/>
    <w:rsid w:val="00012215"/>
    <w:rsid w:val="000122F2"/>
    <w:rsid w:val="000131F4"/>
    <w:rsid w:val="00013DDF"/>
    <w:rsid w:val="00014F49"/>
    <w:rsid w:val="000152CE"/>
    <w:rsid w:val="00017ECB"/>
    <w:rsid w:val="00020BC5"/>
    <w:rsid w:val="00020F5D"/>
    <w:rsid w:val="00021242"/>
    <w:rsid w:val="000213F0"/>
    <w:rsid w:val="000217D1"/>
    <w:rsid w:val="0002195B"/>
    <w:rsid w:val="00021B6C"/>
    <w:rsid w:val="00021D91"/>
    <w:rsid w:val="00022257"/>
    <w:rsid w:val="00022741"/>
    <w:rsid w:val="00023BF2"/>
    <w:rsid w:val="00023C78"/>
    <w:rsid w:val="00023E1A"/>
    <w:rsid w:val="000242AE"/>
    <w:rsid w:val="000263F5"/>
    <w:rsid w:val="00026AA4"/>
    <w:rsid w:val="000274BD"/>
    <w:rsid w:val="000277D2"/>
    <w:rsid w:val="00027F88"/>
    <w:rsid w:val="0003267E"/>
    <w:rsid w:val="000330AF"/>
    <w:rsid w:val="000333C5"/>
    <w:rsid w:val="000337BF"/>
    <w:rsid w:val="000340D2"/>
    <w:rsid w:val="00036245"/>
    <w:rsid w:val="000367CE"/>
    <w:rsid w:val="00036C2C"/>
    <w:rsid w:val="00037384"/>
    <w:rsid w:val="000410C6"/>
    <w:rsid w:val="00041877"/>
    <w:rsid w:val="00042632"/>
    <w:rsid w:val="000426C1"/>
    <w:rsid w:val="000442F3"/>
    <w:rsid w:val="00044BA9"/>
    <w:rsid w:val="00047D74"/>
    <w:rsid w:val="00047EC0"/>
    <w:rsid w:val="00052E89"/>
    <w:rsid w:val="00053B7B"/>
    <w:rsid w:val="0005651D"/>
    <w:rsid w:val="000568EB"/>
    <w:rsid w:val="00057C9F"/>
    <w:rsid w:val="00057F48"/>
    <w:rsid w:val="00061739"/>
    <w:rsid w:val="000619E8"/>
    <w:rsid w:val="00061B9C"/>
    <w:rsid w:val="00061FB5"/>
    <w:rsid w:val="000629B6"/>
    <w:rsid w:val="0006363C"/>
    <w:rsid w:val="00063A88"/>
    <w:rsid w:val="00063E67"/>
    <w:rsid w:val="00063FE8"/>
    <w:rsid w:val="00064078"/>
    <w:rsid w:val="00065000"/>
    <w:rsid w:val="00066523"/>
    <w:rsid w:val="00070448"/>
    <w:rsid w:val="00071210"/>
    <w:rsid w:val="000714C2"/>
    <w:rsid w:val="000724DE"/>
    <w:rsid w:val="000735A7"/>
    <w:rsid w:val="00073AF1"/>
    <w:rsid w:val="000758EF"/>
    <w:rsid w:val="00075CAC"/>
    <w:rsid w:val="000772BB"/>
    <w:rsid w:val="0007744F"/>
    <w:rsid w:val="00080598"/>
    <w:rsid w:val="00080875"/>
    <w:rsid w:val="00081489"/>
    <w:rsid w:val="00081607"/>
    <w:rsid w:val="000824E8"/>
    <w:rsid w:val="000827B4"/>
    <w:rsid w:val="00083AB4"/>
    <w:rsid w:val="00084CA1"/>
    <w:rsid w:val="000873A5"/>
    <w:rsid w:val="0009110F"/>
    <w:rsid w:val="00091BCA"/>
    <w:rsid w:val="0009404F"/>
    <w:rsid w:val="000944C1"/>
    <w:rsid w:val="00094D6A"/>
    <w:rsid w:val="000950BB"/>
    <w:rsid w:val="0009560B"/>
    <w:rsid w:val="00095C2A"/>
    <w:rsid w:val="00095F85"/>
    <w:rsid w:val="00096026"/>
    <w:rsid w:val="00096C55"/>
    <w:rsid w:val="00097073"/>
    <w:rsid w:val="00097DD1"/>
    <w:rsid w:val="00097ED9"/>
    <w:rsid w:val="00097EDE"/>
    <w:rsid w:val="000A099B"/>
    <w:rsid w:val="000A0EE0"/>
    <w:rsid w:val="000A1351"/>
    <w:rsid w:val="000A26F3"/>
    <w:rsid w:val="000A44CD"/>
    <w:rsid w:val="000A767C"/>
    <w:rsid w:val="000B04EF"/>
    <w:rsid w:val="000B369D"/>
    <w:rsid w:val="000B3E5A"/>
    <w:rsid w:val="000B4926"/>
    <w:rsid w:val="000B4A17"/>
    <w:rsid w:val="000B5957"/>
    <w:rsid w:val="000B5CC0"/>
    <w:rsid w:val="000B6110"/>
    <w:rsid w:val="000B676C"/>
    <w:rsid w:val="000B6816"/>
    <w:rsid w:val="000B6A07"/>
    <w:rsid w:val="000B6FC4"/>
    <w:rsid w:val="000C351C"/>
    <w:rsid w:val="000C49C6"/>
    <w:rsid w:val="000C54C2"/>
    <w:rsid w:val="000C5E25"/>
    <w:rsid w:val="000C6169"/>
    <w:rsid w:val="000C6C06"/>
    <w:rsid w:val="000C6C68"/>
    <w:rsid w:val="000C6DA2"/>
    <w:rsid w:val="000C7243"/>
    <w:rsid w:val="000D0CF9"/>
    <w:rsid w:val="000D0DC2"/>
    <w:rsid w:val="000D1300"/>
    <w:rsid w:val="000D3871"/>
    <w:rsid w:val="000D4EEF"/>
    <w:rsid w:val="000D6B51"/>
    <w:rsid w:val="000D6D5A"/>
    <w:rsid w:val="000D7F0F"/>
    <w:rsid w:val="000D7FE7"/>
    <w:rsid w:val="000E00F5"/>
    <w:rsid w:val="000E09A3"/>
    <w:rsid w:val="000E157C"/>
    <w:rsid w:val="000E1D61"/>
    <w:rsid w:val="000E2081"/>
    <w:rsid w:val="000E23C6"/>
    <w:rsid w:val="000E2B01"/>
    <w:rsid w:val="000E407D"/>
    <w:rsid w:val="000E6DB2"/>
    <w:rsid w:val="000F02E3"/>
    <w:rsid w:val="000F0308"/>
    <w:rsid w:val="000F03C7"/>
    <w:rsid w:val="000F06F6"/>
    <w:rsid w:val="000F2A77"/>
    <w:rsid w:val="000F3C92"/>
    <w:rsid w:val="000F4329"/>
    <w:rsid w:val="000F46F1"/>
    <w:rsid w:val="000F5574"/>
    <w:rsid w:val="000F5EFF"/>
    <w:rsid w:val="000F6474"/>
    <w:rsid w:val="000F6916"/>
    <w:rsid w:val="00101C0B"/>
    <w:rsid w:val="00101C5B"/>
    <w:rsid w:val="0010441A"/>
    <w:rsid w:val="00110C8F"/>
    <w:rsid w:val="00110DFE"/>
    <w:rsid w:val="0011194B"/>
    <w:rsid w:val="00111BA3"/>
    <w:rsid w:val="0011200E"/>
    <w:rsid w:val="00112790"/>
    <w:rsid w:val="00113C9C"/>
    <w:rsid w:val="0011558B"/>
    <w:rsid w:val="001155C7"/>
    <w:rsid w:val="00115975"/>
    <w:rsid w:val="00116CF2"/>
    <w:rsid w:val="00117F29"/>
    <w:rsid w:val="0012091E"/>
    <w:rsid w:val="00122534"/>
    <w:rsid w:val="00122563"/>
    <w:rsid w:val="00122D9C"/>
    <w:rsid w:val="00124ED5"/>
    <w:rsid w:val="00127C87"/>
    <w:rsid w:val="001301D0"/>
    <w:rsid w:val="00131243"/>
    <w:rsid w:val="00131295"/>
    <w:rsid w:val="00132540"/>
    <w:rsid w:val="0013671A"/>
    <w:rsid w:val="00136A89"/>
    <w:rsid w:val="00137D57"/>
    <w:rsid w:val="001410B7"/>
    <w:rsid w:val="0014141F"/>
    <w:rsid w:val="0014178D"/>
    <w:rsid w:val="0014647D"/>
    <w:rsid w:val="001470D6"/>
    <w:rsid w:val="00147838"/>
    <w:rsid w:val="00150B98"/>
    <w:rsid w:val="00152C87"/>
    <w:rsid w:val="0015385B"/>
    <w:rsid w:val="0015387F"/>
    <w:rsid w:val="00154595"/>
    <w:rsid w:val="00154FA3"/>
    <w:rsid w:val="0015564F"/>
    <w:rsid w:val="00155E97"/>
    <w:rsid w:val="00160ABC"/>
    <w:rsid w:val="00160CD1"/>
    <w:rsid w:val="00160E19"/>
    <w:rsid w:val="00162313"/>
    <w:rsid w:val="00163201"/>
    <w:rsid w:val="00163EEE"/>
    <w:rsid w:val="00165206"/>
    <w:rsid w:val="00165EF1"/>
    <w:rsid w:val="0016675D"/>
    <w:rsid w:val="001710B7"/>
    <w:rsid w:val="001722C0"/>
    <w:rsid w:val="00172EDA"/>
    <w:rsid w:val="00173227"/>
    <w:rsid w:val="00173867"/>
    <w:rsid w:val="00173C93"/>
    <w:rsid w:val="00175DFC"/>
    <w:rsid w:val="00176D09"/>
    <w:rsid w:val="0017743F"/>
    <w:rsid w:val="00177DAB"/>
    <w:rsid w:val="00182599"/>
    <w:rsid w:val="001826CD"/>
    <w:rsid w:val="001829AC"/>
    <w:rsid w:val="00184241"/>
    <w:rsid w:val="0018484A"/>
    <w:rsid w:val="0018567B"/>
    <w:rsid w:val="001856BF"/>
    <w:rsid w:val="00185BB0"/>
    <w:rsid w:val="00185F4B"/>
    <w:rsid w:val="00186ADE"/>
    <w:rsid w:val="00187593"/>
    <w:rsid w:val="00190A79"/>
    <w:rsid w:val="00190D85"/>
    <w:rsid w:val="0019197D"/>
    <w:rsid w:val="00191B3C"/>
    <w:rsid w:val="00191EFE"/>
    <w:rsid w:val="0019406E"/>
    <w:rsid w:val="001940DB"/>
    <w:rsid w:val="00195496"/>
    <w:rsid w:val="001955E5"/>
    <w:rsid w:val="0019695A"/>
    <w:rsid w:val="00196AED"/>
    <w:rsid w:val="00197011"/>
    <w:rsid w:val="001979B8"/>
    <w:rsid w:val="001A0BB6"/>
    <w:rsid w:val="001A3B56"/>
    <w:rsid w:val="001A3C52"/>
    <w:rsid w:val="001A57C9"/>
    <w:rsid w:val="001A681B"/>
    <w:rsid w:val="001A700E"/>
    <w:rsid w:val="001A7333"/>
    <w:rsid w:val="001B0A7F"/>
    <w:rsid w:val="001B127E"/>
    <w:rsid w:val="001B14B5"/>
    <w:rsid w:val="001B1829"/>
    <w:rsid w:val="001B1B68"/>
    <w:rsid w:val="001B3877"/>
    <w:rsid w:val="001B3A9C"/>
    <w:rsid w:val="001B451A"/>
    <w:rsid w:val="001B682D"/>
    <w:rsid w:val="001B6D20"/>
    <w:rsid w:val="001B7343"/>
    <w:rsid w:val="001C1B6D"/>
    <w:rsid w:val="001C1EC5"/>
    <w:rsid w:val="001C3011"/>
    <w:rsid w:val="001C3623"/>
    <w:rsid w:val="001C3EE1"/>
    <w:rsid w:val="001C478F"/>
    <w:rsid w:val="001C5223"/>
    <w:rsid w:val="001C58F8"/>
    <w:rsid w:val="001C5913"/>
    <w:rsid w:val="001C68B4"/>
    <w:rsid w:val="001C7875"/>
    <w:rsid w:val="001D0459"/>
    <w:rsid w:val="001D1E7A"/>
    <w:rsid w:val="001D2270"/>
    <w:rsid w:val="001D31E9"/>
    <w:rsid w:val="001D42CA"/>
    <w:rsid w:val="001D48E1"/>
    <w:rsid w:val="001D4B02"/>
    <w:rsid w:val="001D58CC"/>
    <w:rsid w:val="001D601A"/>
    <w:rsid w:val="001D6209"/>
    <w:rsid w:val="001D6560"/>
    <w:rsid w:val="001D6B3F"/>
    <w:rsid w:val="001D7544"/>
    <w:rsid w:val="001E05E1"/>
    <w:rsid w:val="001E0D06"/>
    <w:rsid w:val="001E149F"/>
    <w:rsid w:val="001E1923"/>
    <w:rsid w:val="001E1D32"/>
    <w:rsid w:val="001E3FA3"/>
    <w:rsid w:val="001E4826"/>
    <w:rsid w:val="001E4D79"/>
    <w:rsid w:val="001E4F59"/>
    <w:rsid w:val="001E5758"/>
    <w:rsid w:val="001E6D70"/>
    <w:rsid w:val="001E6F32"/>
    <w:rsid w:val="001E7917"/>
    <w:rsid w:val="001E7D8A"/>
    <w:rsid w:val="001F17A7"/>
    <w:rsid w:val="001F32C7"/>
    <w:rsid w:val="001F3D09"/>
    <w:rsid w:val="001F3E28"/>
    <w:rsid w:val="001F3F9E"/>
    <w:rsid w:val="001F5944"/>
    <w:rsid w:val="002004C3"/>
    <w:rsid w:val="00200571"/>
    <w:rsid w:val="00200AC3"/>
    <w:rsid w:val="00202357"/>
    <w:rsid w:val="00203491"/>
    <w:rsid w:val="00204BFA"/>
    <w:rsid w:val="00205D5D"/>
    <w:rsid w:val="00210A41"/>
    <w:rsid w:val="00210B7B"/>
    <w:rsid w:val="0021105F"/>
    <w:rsid w:val="002122A2"/>
    <w:rsid w:val="002131DC"/>
    <w:rsid w:val="00214741"/>
    <w:rsid w:val="00214D31"/>
    <w:rsid w:val="00214F81"/>
    <w:rsid w:val="002150A0"/>
    <w:rsid w:val="002174EE"/>
    <w:rsid w:val="00221EC2"/>
    <w:rsid w:val="00222104"/>
    <w:rsid w:val="00224585"/>
    <w:rsid w:val="00225106"/>
    <w:rsid w:val="002268DE"/>
    <w:rsid w:val="002272F9"/>
    <w:rsid w:val="00227AC6"/>
    <w:rsid w:val="00227C1B"/>
    <w:rsid w:val="002305FB"/>
    <w:rsid w:val="00230EBF"/>
    <w:rsid w:val="00235C1A"/>
    <w:rsid w:val="0023707F"/>
    <w:rsid w:val="00237AFE"/>
    <w:rsid w:val="00237BA3"/>
    <w:rsid w:val="00240206"/>
    <w:rsid w:val="002407B8"/>
    <w:rsid w:val="002409E7"/>
    <w:rsid w:val="00241D95"/>
    <w:rsid w:val="0024329B"/>
    <w:rsid w:val="002438CC"/>
    <w:rsid w:val="00243E34"/>
    <w:rsid w:val="002443AA"/>
    <w:rsid w:val="0024651A"/>
    <w:rsid w:val="00247A0C"/>
    <w:rsid w:val="002510CC"/>
    <w:rsid w:val="002549D5"/>
    <w:rsid w:val="00254AF8"/>
    <w:rsid w:val="0025627F"/>
    <w:rsid w:val="0025688C"/>
    <w:rsid w:val="002568AF"/>
    <w:rsid w:val="00256F9D"/>
    <w:rsid w:val="0025711A"/>
    <w:rsid w:val="00257C94"/>
    <w:rsid w:val="00262354"/>
    <w:rsid w:val="00262C4B"/>
    <w:rsid w:val="0026338A"/>
    <w:rsid w:val="0026366D"/>
    <w:rsid w:val="00264075"/>
    <w:rsid w:val="00265EB0"/>
    <w:rsid w:val="00267479"/>
    <w:rsid w:val="00271DDC"/>
    <w:rsid w:val="00271E75"/>
    <w:rsid w:val="00272219"/>
    <w:rsid w:val="002745DB"/>
    <w:rsid w:val="002750BC"/>
    <w:rsid w:val="00275F04"/>
    <w:rsid w:val="002767EC"/>
    <w:rsid w:val="00277083"/>
    <w:rsid w:val="002770F5"/>
    <w:rsid w:val="0027719F"/>
    <w:rsid w:val="00277911"/>
    <w:rsid w:val="00282676"/>
    <w:rsid w:val="00284312"/>
    <w:rsid w:val="00285856"/>
    <w:rsid w:val="00285F78"/>
    <w:rsid w:val="002900DC"/>
    <w:rsid w:val="00294DFF"/>
    <w:rsid w:val="0029571C"/>
    <w:rsid w:val="00296319"/>
    <w:rsid w:val="002963CE"/>
    <w:rsid w:val="002972FB"/>
    <w:rsid w:val="002A14AF"/>
    <w:rsid w:val="002A2F48"/>
    <w:rsid w:val="002A322C"/>
    <w:rsid w:val="002A3633"/>
    <w:rsid w:val="002A4BDC"/>
    <w:rsid w:val="002A5125"/>
    <w:rsid w:val="002A5230"/>
    <w:rsid w:val="002A531C"/>
    <w:rsid w:val="002A6929"/>
    <w:rsid w:val="002A6CC2"/>
    <w:rsid w:val="002A729A"/>
    <w:rsid w:val="002A7C8F"/>
    <w:rsid w:val="002B0718"/>
    <w:rsid w:val="002B0D53"/>
    <w:rsid w:val="002B4053"/>
    <w:rsid w:val="002B40AB"/>
    <w:rsid w:val="002B4973"/>
    <w:rsid w:val="002B49AE"/>
    <w:rsid w:val="002B4F65"/>
    <w:rsid w:val="002B67A0"/>
    <w:rsid w:val="002B73A0"/>
    <w:rsid w:val="002C0C19"/>
    <w:rsid w:val="002C1304"/>
    <w:rsid w:val="002C1307"/>
    <w:rsid w:val="002C1736"/>
    <w:rsid w:val="002C1B4C"/>
    <w:rsid w:val="002C242C"/>
    <w:rsid w:val="002C2C44"/>
    <w:rsid w:val="002C36A2"/>
    <w:rsid w:val="002C4BF4"/>
    <w:rsid w:val="002C67A3"/>
    <w:rsid w:val="002C6F92"/>
    <w:rsid w:val="002C7296"/>
    <w:rsid w:val="002C744E"/>
    <w:rsid w:val="002C766A"/>
    <w:rsid w:val="002D00C0"/>
    <w:rsid w:val="002D09FD"/>
    <w:rsid w:val="002D0C1F"/>
    <w:rsid w:val="002D20A9"/>
    <w:rsid w:val="002D2131"/>
    <w:rsid w:val="002D2568"/>
    <w:rsid w:val="002D6353"/>
    <w:rsid w:val="002D6C9C"/>
    <w:rsid w:val="002D70DD"/>
    <w:rsid w:val="002E110C"/>
    <w:rsid w:val="002E1672"/>
    <w:rsid w:val="002E23AD"/>
    <w:rsid w:val="002E273C"/>
    <w:rsid w:val="002E356A"/>
    <w:rsid w:val="002E511B"/>
    <w:rsid w:val="002E65F1"/>
    <w:rsid w:val="002E753B"/>
    <w:rsid w:val="002F19C8"/>
    <w:rsid w:val="002F1CAE"/>
    <w:rsid w:val="002F2F3C"/>
    <w:rsid w:val="002F3D06"/>
    <w:rsid w:val="002F5B9D"/>
    <w:rsid w:val="002F6F72"/>
    <w:rsid w:val="002F71CB"/>
    <w:rsid w:val="0030045F"/>
    <w:rsid w:val="00301653"/>
    <w:rsid w:val="00301FFE"/>
    <w:rsid w:val="00302519"/>
    <w:rsid w:val="0030269F"/>
    <w:rsid w:val="00303256"/>
    <w:rsid w:val="0030507B"/>
    <w:rsid w:val="00305BE4"/>
    <w:rsid w:val="00305D97"/>
    <w:rsid w:val="00306C25"/>
    <w:rsid w:val="0030745F"/>
    <w:rsid w:val="00307D1D"/>
    <w:rsid w:val="00307DC1"/>
    <w:rsid w:val="0031201A"/>
    <w:rsid w:val="00312636"/>
    <w:rsid w:val="00314480"/>
    <w:rsid w:val="003145F0"/>
    <w:rsid w:val="00314901"/>
    <w:rsid w:val="00314C5F"/>
    <w:rsid w:val="0031574F"/>
    <w:rsid w:val="00317484"/>
    <w:rsid w:val="00317A2A"/>
    <w:rsid w:val="00317D20"/>
    <w:rsid w:val="00317FC7"/>
    <w:rsid w:val="00320BB4"/>
    <w:rsid w:val="00322234"/>
    <w:rsid w:val="00322658"/>
    <w:rsid w:val="00322FF8"/>
    <w:rsid w:val="00323252"/>
    <w:rsid w:val="0032787C"/>
    <w:rsid w:val="00331169"/>
    <w:rsid w:val="00332D0B"/>
    <w:rsid w:val="0033309B"/>
    <w:rsid w:val="0033478E"/>
    <w:rsid w:val="00335B84"/>
    <w:rsid w:val="0033701A"/>
    <w:rsid w:val="00337599"/>
    <w:rsid w:val="003402DE"/>
    <w:rsid w:val="00342366"/>
    <w:rsid w:val="00344D73"/>
    <w:rsid w:val="00345455"/>
    <w:rsid w:val="00345881"/>
    <w:rsid w:val="003459FC"/>
    <w:rsid w:val="00347AD2"/>
    <w:rsid w:val="00351769"/>
    <w:rsid w:val="0035228F"/>
    <w:rsid w:val="00353343"/>
    <w:rsid w:val="0035601D"/>
    <w:rsid w:val="00357133"/>
    <w:rsid w:val="003602CF"/>
    <w:rsid w:val="00360CBF"/>
    <w:rsid w:val="00361C3B"/>
    <w:rsid w:val="003627FA"/>
    <w:rsid w:val="00362F38"/>
    <w:rsid w:val="00363C7B"/>
    <w:rsid w:val="00363F55"/>
    <w:rsid w:val="003644AC"/>
    <w:rsid w:val="00365E6B"/>
    <w:rsid w:val="00367CBE"/>
    <w:rsid w:val="00367F29"/>
    <w:rsid w:val="003715C2"/>
    <w:rsid w:val="00371C02"/>
    <w:rsid w:val="003726FC"/>
    <w:rsid w:val="003756FA"/>
    <w:rsid w:val="003775E7"/>
    <w:rsid w:val="00377A88"/>
    <w:rsid w:val="00380332"/>
    <w:rsid w:val="00380678"/>
    <w:rsid w:val="00380C94"/>
    <w:rsid w:val="0038372E"/>
    <w:rsid w:val="003841E3"/>
    <w:rsid w:val="00384221"/>
    <w:rsid w:val="00384B52"/>
    <w:rsid w:val="00384EFB"/>
    <w:rsid w:val="00385FFC"/>
    <w:rsid w:val="00386212"/>
    <w:rsid w:val="003866F7"/>
    <w:rsid w:val="00390064"/>
    <w:rsid w:val="003903D4"/>
    <w:rsid w:val="003919EA"/>
    <w:rsid w:val="00392461"/>
    <w:rsid w:val="00392991"/>
    <w:rsid w:val="00392B57"/>
    <w:rsid w:val="00394C9D"/>
    <w:rsid w:val="00396AFB"/>
    <w:rsid w:val="00397477"/>
    <w:rsid w:val="00397F28"/>
    <w:rsid w:val="003A087D"/>
    <w:rsid w:val="003A1950"/>
    <w:rsid w:val="003A263E"/>
    <w:rsid w:val="003A2643"/>
    <w:rsid w:val="003A2DE1"/>
    <w:rsid w:val="003A2DF4"/>
    <w:rsid w:val="003A2ECD"/>
    <w:rsid w:val="003A3DFC"/>
    <w:rsid w:val="003A44B3"/>
    <w:rsid w:val="003A51CA"/>
    <w:rsid w:val="003A76C5"/>
    <w:rsid w:val="003B1456"/>
    <w:rsid w:val="003B24F7"/>
    <w:rsid w:val="003B3D56"/>
    <w:rsid w:val="003B4170"/>
    <w:rsid w:val="003B4EAA"/>
    <w:rsid w:val="003C0B11"/>
    <w:rsid w:val="003C2776"/>
    <w:rsid w:val="003C2CCD"/>
    <w:rsid w:val="003C371C"/>
    <w:rsid w:val="003C3CD2"/>
    <w:rsid w:val="003C6B0F"/>
    <w:rsid w:val="003D1E04"/>
    <w:rsid w:val="003D2B10"/>
    <w:rsid w:val="003D49A6"/>
    <w:rsid w:val="003D4A84"/>
    <w:rsid w:val="003D6D14"/>
    <w:rsid w:val="003D704F"/>
    <w:rsid w:val="003E039C"/>
    <w:rsid w:val="003E03DD"/>
    <w:rsid w:val="003E0F73"/>
    <w:rsid w:val="003E1980"/>
    <w:rsid w:val="003E29ED"/>
    <w:rsid w:val="003E3FB3"/>
    <w:rsid w:val="003E4310"/>
    <w:rsid w:val="003E60DA"/>
    <w:rsid w:val="003E679E"/>
    <w:rsid w:val="003E7825"/>
    <w:rsid w:val="003F1692"/>
    <w:rsid w:val="003F20F4"/>
    <w:rsid w:val="003F33DD"/>
    <w:rsid w:val="003F3DF4"/>
    <w:rsid w:val="003F61C9"/>
    <w:rsid w:val="003F6D74"/>
    <w:rsid w:val="003F768E"/>
    <w:rsid w:val="0040254B"/>
    <w:rsid w:val="00402646"/>
    <w:rsid w:val="00403FEF"/>
    <w:rsid w:val="00404A89"/>
    <w:rsid w:val="0040563F"/>
    <w:rsid w:val="004074B0"/>
    <w:rsid w:val="004101D1"/>
    <w:rsid w:val="004117F7"/>
    <w:rsid w:val="00411C87"/>
    <w:rsid w:val="0041617B"/>
    <w:rsid w:val="00417F41"/>
    <w:rsid w:val="004208D2"/>
    <w:rsid w:val="0042447A"/>
    <w:rsid w:val="00424CA3"/>
    <w:rsid w:val="00425696"/>
    <w:rsid w:val="004277C6"/>
    <w:rsid w:val="004315ED"/>
    <w:rsid w:val="004346A2"/>
    <w:rsid w:val="00434DEA"/>
    <w:rsid w:val="0044292A"/>
    <w:rsid w:val="00442F8C"/>
    <w:rsid w:val="0044336C"/>
    <w:rsid w:val="004434A0"/>
    <w:rsid w:val="00445277"/>
    <w:rsid w:val="004454F5"/>
    <w:rsid w:val="00445F12"/>
    <w:rsid w:val="0044619F"/>
    <w:rsid w:val="00446505"/>
    <w:rsid w:val="004468CE"/>
    <w:rsid w:val="00446DEC"/>
    <w:rsid w:val="004474BB"/>
    <w:rsid w:val="004502E4"/>
    <w:rsid w:val="00450312"/>
    <w:rsid w:val="004526DC"/>
    <w:rsid w:val="00452E00"/>
    <w:rsid w:val="00453EFE"/>
    <w:rsid w:val="004579EE"/>
    <w:rsid w:val="00461CAF"/>
    <w:rsid w:val="00463ED5"/>
    <w:rsid w:val="004640BE"/>
    <w:rsid w:val="00464E6D"/>
    <w:rsid w:val="0046543C"/>
    <w:rsid w:val="0046582E"/>
    <w:rsid w:val="00466C22"/>
    <w:rsid w:val="00466F92"/>
    <w:rsid w:val="0046711A"/>
    <w:rsid w:val="00467B3C"/>
    <w:rsid w:val="00467E49"/>
    <w:rsid w:val="00471D84"/>
    <w:rsid w:val="0047318E"/>
    <w:rsid w:val="004736F0"/>
    <w:rsid w:val="004743ED"/>
    <w:rsid w:val="004753A9"/>
    <w:rsid w:val="00475529"/>
    <w:rsid w:val="00475C0F"/>
    <w:rsid w:val="00476510"/>
    <w:rsid w:val="00476A1D"/>
    <w:rsid w:val="00477572"/>
    <w:rsid w:val="00477694"/>
    <w:rsid w:val="004806FA"/>
    <w:rsid w:val="004808A9"/>
    <w:rsid w:val="00480F46"/>
    <w:rsid w:val="00481462"/>
    <w:rsid w:val="00483EB9"/>
    <w:rsid w:val="0048432D"/>
    <w:rsid w:val="0048474C"/>
    <w:rsid w:val="00486739"/>
    <w:rsid w:val="0049552C"/>
    <w:rsid w:val="00495F65"/>
    <w:rsid w:val="004A05B9"/>
    <w:rsid w:val="004A2317"/>
    <w:rsid w:val="004A2B7C"/>
    <w:rsid w:val="004A2DAD"/>
    <w:rsid w:val="004A36E8"/>
    <w:rsid w:val="004A5EAA"/>
    <w:rsid w:val="004B09E7"/>
    <w:rsid w:val="004B12CB"/>
    <w:rsid w:val="004B16F2"/>
    <w:rsid w:val="004B1AF8"/>
    <w:rsid w:val="004B2175"/>
    <w:rsid w:val="004B2C87"/>
    <w:rsid w:val="004B2EB1"/>
    <w:rsid w:val="004B3293"/>
    <w:rsid w:val="004B5AC7"/>
    <w:rsid w:val="004B684B"/>
    <w:rsid w:val="004B719B"/>
    <w:rsid w:val="004B7557"/>
    <w:rsid w:val="004B7999"/>
    <w:rsid w:val="004C022D"/>
    <w:rsid w:val="004C096C"/>
    <w:rsid w:val="004C099A"/>
    <w:rsid w:val="004C2A77"/>
    <w:rsid w:val="004C2EEE"/>
    <w:rsid w:val="004C35B6"/>
    <w:rsid w:val="004C510E"/>
    <w:rsid w:val="004C5AAC"/>
    <w:rsid w:val="004D0128"/>
    <w:rsid w:val="004D03EC"/>
    <w:rsid w:val="004D0B32"/>
    <w:rsid w:val="004D11D0"/>
    <w:rsid w:val="004D1DC8"/>
    <w:rsid w:val="004D236E"/>
    <w:rsid w:val="004D3256"/>
    <w:rsid w:val="004D3808"/>
    <w:rsid w:val="004D3E8B"/>
    <w:rsid w:val="004D4DD2"/>
    <w:rsid w:val="004D4F9D"/>
    <w:rsid w:val="004D57F5"/>
    <w:rsid w:val="004D59D6"/>
    <w:rsid w:val="004D6A30"/>
    <w:rsid w:val="004D6C39"/>
    <w:rsid w:val="004D6EB2"/>
    <w:rsid w:val="004D6F26"/>
    <w:rsid w:val="004D70C2"/>
    <w:rsid w:val="004D791B"/>
    <w:rsid w:val="004E092F"/>
    <w:rsid w:val="004E096D"/>
    <w:rsid w:val="004E22D1"/>
    <w:rsid w:val="004E25F4"/>
    <w:rsid w:val="004E2F49"/>
    <w:rsid w:val="004E2F4A"/>
    <w:rsid w:val="004E3AB5"/>
    <w:rsid w:val="004E43EF"/>
    <w:rsid w:val="004E68C5"/>
    <w:rsid w:val="004E7AB2"/>
    <w:rsid w:val="004E7B26"/>
    <w:rsid w:val="004F00B4"/>
    <w:rsid w:val="004F08A7"/>
    <w:rsid w:val="004F0DD9"/>
    <w:rsid w:val="004F2169"/>
    <w:rsid w:val="004F2FA5"/>
    <w:rsid w:val="004F3956"/>
    <w:rsid w:val="004F399C"/>
    <w:rsid w:val="004F4824"/>
    <w:rsid w:val="004F4C5D"/>
    <w:rsid w:val="004F4D2F"/>
    <w:rsid w:val="004F4D3C"/>
    <w:rsid w:val="004F6776"/>
    <w:rsid w:val="004F6921"/>
    <w:rsid w:val="004F6A20"/>
    <w:rsid w:val="00500450"/>
    <w:rsid w:val="00500E39"/>
    <w:rsid w:val="005030FC"/>
    <w:rsid w:val="005036D6"/>
    <w:rsid w:val="00503A89"/>
    <w:rsid w:val="00504BAC"/>
    <w:rsid w:val="00505FE0"/>
    <w:rsid w:val="005060B6"/>
    <w:rsid w:val="0050681E"/>
    <w:rsid w:val="00506934"/>
    <w:rsid w:val="0050743C"/>
    <w:rsid w:val="0051174A"/>
    <w:rsid w:val="0051228D"/>
    <w:rsid w:val="005128DE"/>
    <w:rsid w:val="00513C43"/>
    <w:rsid w:val="00513D0E"/>
    <w:rsid w:val="005148F6"/>
    <w:rsid w:val="00516BF0"/>
    <w:rsid w:val="00516C45"/>
    <w:rsid w:val="00517843"/>
    <w:rsid w:val="005229DC"/>
    <w:rsid w:val="005233EB"/>
    <w:rsid w:val="00524510"/>
    <w:rsid w:val="0052694D"/>
    <w:rsid w:val="00527895"/>
    <w:rsid w:val="00531973"/>
    <w:rsid w:val="00531E35"/>
    <w:rsid w:val="00533B61"/>
    <w:rsid w:val="00533D28"/>
    <w:rsid w:val="0053442E"/>
    <w:rsid w:val="0053530E"/>
    <w:rsid w:val="005358E6"/>
    <w:rsid w:val="00535C65"/>
    <w:rsid w:val="00536991"/>
    <w:rsid w:val="00537DAD"/>
    <w:rsid w:val="00537DB2"/>
    <w:rsid w:val="00541155"/>
    <w:rsid w:val="0054172D"/>
    <w:rsid w:val="005418DD"/>
    <w:rsid w:val="00541936"/>
    <w:rsid w:val="005425D7"/>
    <w:rsid w:val="00542BFB"/>
    <w:rsid w:val="00542C46"/>
    <w:rsid w:val="00545EE7"/>
    <w:rsid w:val="00546198"/>
    <w:rsid w:val="00546A8B"/>
    <w:rsid w:val="00546AE0"/>
    <w:rsid w:val="005476C4"/>
    <w:rsid w:val="00547ED0"/>
    <w:rsid w:val="00550F02"/>
    <w:rsid w:val="00552572"/>
    <w:rsid w:val="00552D6D"/>
    <w:rsid w:val="0055330A"/>
    <w:rsid w:val="005539BD"/>
    <w:rsid w:val="00554CE4"/>
    <w:rsid w:val="0055531D"/>
    <w:rsid w:val="00557607"/>
    <w:rsid w:val="00561045"/>
    <w:rsid w:val="00561D3C"/>
    <w:rsid w:val="00561F49"/>
    <w:rsid w:val="00564B87"/>
    <w:rsid w:val="00571171"/>
    <w:rsid w:val="00573299"/>
    <w:rsid w:val="005737D5"/>
    <w:rsid w:val="00575586"/>
    <w:rsid w:val="005759C3"/>
    <w:rsid w:val="00576698"/>
    <w:rsid w:val="00576C0F"/>
    <w:rsid w:val="00576DD1"/>
    <w:rsid w:val="00576F76"/>
    <w:rsid w:val="00577F3D"/>
    <w:rsid w:val="005800C3"/>
    <w:rsid w:val="00580D55"/>
    <w:rsid w:val="00580D64"/>
    <w:rsid w:val="0058139A"/>
    <w:rsid w:val="005814A0"/>
    <w:rsid w:val="00581A29"/>
    <w:rsid w:val="00581EAD"/>
    <w:rsid w:val="00586190"/>
    <w:rsid w:val="00586231"/>
    <w:rsid w:val="0058627B"/>
    <w:rsid w:val="0058765D"/>
    <w:rsid w:val="00587B01"/>
    <w:rsid w:val="00587BC8"/>
    <w:rsid w:val="00591B9B"/>
    <w:rsid w:val="00594CE2"/>
    <w:rsid w:val="00595093"/>
    <w:rsid w:val="0059610E"/>
    <w:rsid w:val="005961B2"/>
    <w:rsid w:val="00597385"/>
    <w:rsid w:val="005A00C6"/>
    <w:rsid w:val="005A0745"/>
    <w:rsid w:val="005A0AC6"/>
    <w:rsid w:val="005A1E39"/>
    <w:rsid w:val="005A2DB2"/>
    <w:rsid w:val="005A2FBC"/>
    <w:rsid w:val="005A3510"/>
    <w:rsid w:val="005A44E3"/>
    <w:rsid w:val="005A4C9D"/>
    <w:rsid w:val="005A743C"/>
    <w:rsid w:val="005A79A5"/>
    <w:rsid w:val="005A7A34"/>
    <w:rsid w:val="005A7D85"/>
    <w:rsid w:val="005B0185"/>
    <w:rsid w:val="005B077F"/>
    <w:rsid w:val="005B0E8C"/>
    <w:rsid w:val="005B15B1"/>
    <w:rsid w:val="005B18C1"/>
    <w:rsid w:val="005B19F5"/>
    <w:rsid w:val="005B1B0E"/>
    <w:rsid w:val="005B225C"/>
    <w:rsid w:val="005B2341"/>
    <w:rsid w:val="005B2434"/>
    <w:rsid w:val="005B3270"/>
    <w:rsid w:val="005B42E6"/>
    <w:rsid w:val="005B50B3"/>
    <w:rsid w:val="005B5250"/>
    <w:rsid w:val="005B5B51"/>
    <w:rsid w:val="005B63AB"/>
    <w:rsid w:val="005B69C0"/>
    <w:rsid w:val="005C021B"/>
    <w:rsid w:val="005C2A91"/>
    <w:rsid w:val="005C3012"/>
    <w:rsid w:val="005C43DA"/>
    <w:rsid w:val="005C4F72"/>
    <w:rsid w:val="005C529D"/>
    <w:rsid w:val="005C6CAA"/>
    <w:rsid w:val="005C6F7C"/>
    <w:rsid w:val="005D04FE"/>
    <w:rsid w:val="005D06E4"/>
    <w:rsid w:val="005D0D25"/>
    <w:rsid w:val="005D0E2D"/>
    <w:rsid w:val="005D272F"/>
    <w:rsid w:val="005D64BD"/>
    <w:rsid w:val="005D6A35"/>
    <w:rsid w:val="005D724E"/>
    <w:rsid w:val="005D7AF6"/>
    <w:rsid w:val="005E1961"/>
    <w:rsid w:val="005E1CD1"/>
    <w:rsid w:val="005E3306"/>
    <w:rsid w:val="005E4175"/>
    <w:rsid w:val="005E440D"/>
    <w:rsid w:val="005E58B4"/>
    <w:rsid w:val="005E604A"/>
    <w:rsid w:val="005E64DF"/>
    <w:rsid w:val="005E6D51"/>
    <w:rsid w:val="005E7077"/>
    <w:rsid w:val="005E7129"/>
    <w:rsid w:val="005E77BF"/>
    <w:rsid w:val="005E7CE8"/>
    <w:rsid w:val="005F00C8"/>
    <w:rsid w:val="005F3FBA"/>
    <w:rsid w:val="005F4159"/>
    <w:rsid w:val="005F512F"/>
    <w:rsid w:val="005F5724"/>
    <w:rsid w:val="005F5739"/>
    <w:rsid w:val="005F5B15"/>
    <w:rsid w:val="005F7918"/>
    <w:rsid w:val="005F7AC4"/>
    <w:rsid w:val="0060028E"/>
    <w:rsid w:val="006014D4"/>
    <w:rsid w:val="00602AA3"/>
    <w:rsid w:val="0060302A"/>
    <w:rsid w:val="00604172"/>
    <w:rsid w:val="00604DDA"/>
    <w:rsid w:val="00605302"/>
    <w:rsid w:val="00605AAE"/>
    <w:rsid w:val="00605AB5"/>
    <w:rsid w:val="00606AF8"/>
    <w:rsid w:val="00607576"/>
    <w:rsid w:val="00610FC8"/>
    <w:rsid w:val="00611247"/>
    <w:rsid w:val="006127B9"/>
    <w:rsid w:val="00613F0A"/>
    <w:rsid w:val="00614703"/>
    <w:rsid w:val="00615700"/>
    <w:rsid w:val="006158AA"/>
    <w:rsid w:val="00615FB5"/>
    <w:rsid w:val="0061715A"/>
    <w:rsid w:val="00617F89"/>
    <w:rsid w:val="00620492"/>
    <w:rsid w:val="006207F2"/>
    <w:rsid w:val="006209DA"/>
    <w:rsid w:val="00620DA4"/>
    <w:rsid w:val="00621532"/>
    <w:rsid w:val="0062206A"/>
    <w:rsid w:val="00622765"/>
    <w:rsid w:val="00623643"/>
    <w:rsid w:val="00624445"/>
    <w:rsid w:val="00624EFE"/>
    <w:rsid w:val="006250F2"/>
    <w:rsid w:val="00625A18"/>
    <w:rsid w:val="00625C8C"/>
    <w:rsid w:val="00625F0B"/>
    <w:rsid w:val="00626AA7"/>
    <w:rsid w:val="00626EC6"/>
    <w:rsid w:val="006272D9"/>
    <w:rsid w:val="006303EF"/>
    <w:rsid w:val="006305CA"/>
    <w:rsid w:val="006305CC"/>
    <w:rsid w:val="00630E25"/>
    <w:rsid w:val="00632E04"/>
    <w:rsid w:val="00633901"/>
    <w:rsid w:val="006349F3"/>
    <w:rsid w:val="00634A0A"/>
    <w:rsid w:val="00635151"/>
    <w:rsid w:val="006354E9"/>
    <w:rsid w:val="0063782E"/>
    <w:rsid w:val="006402C1"/>
    <w:rsid w:val="00640D1E"/>
    <w:rsid w:val="006417B8"/>
    <w:rsid w:val="0064235C"/>
    <w:rsid w:val="0064314B"/>
    <w:rsid w:val="00644C00"/>
    <w:rsid w:val="0064558C"/>
    <w:rsid w:val="00646132"/>
    <w:rsid w:val="00647571"/>
    <w:rsid w:val="00647823"/>
    <w:rsid w:val="00650C62"/>
    <w:rsid w:val="00651283"/>
    <w:rsid w:val="00651511"/>
    <w:rsid w:val="00651C38"/>
    <w:rsid w:val="0065361C"/>
    <w:rsid w:val="0065561D"/>
    <w:rsid w:val="006561C1"/>
    <w:rsid w:val="006606D1"/>
    <w:rsid w:val="00660ABD"/>
    <w:rsid w:val="00661695"/>
    <w:rsid w:val="00664E1B"/>
    <w:rsid w:val="0066523F"/>
    <w:rsid w:val="00666CE1"/>
    <w:rsid w:val="00670ECC"/>
    <w:rsid w:val="00671985"/>
    <w:rsid w:val="006719F5"/>
    <w:rsid w:val="0067267B"/>
    <w:rsid w:val="00673712"/>
    <w:rsid w:val="00673F3A"/>
    <w:rsid w:val="0067460B"/>
    <w:rsid w:val="00677555"/>
    <w:rsid w:val="00677910"/>
    <w:rsid w:val="00677F17"/>
    <w:rsid w:val="00682973"/>
    <w:rsid w:val="006830C6"/>
    <w:rsid w:val="00683637"/>
    <w:rsid w:val="00683FAF"/>
    <w:rsid w:val="0068431C"/>
    <w:rsid w:val="00685C6B"/>
    <w:rsid w:val="0068728F"/>
    <w:rsid w:val="006901A5"/>
    <w:rsid w:val="00691458"/>
    <w:rsid w:val="0069174B"/>
    <w:rsid w:val="006919C1"/>
    <w:rsid w:val="0069221F"/>
    <w:rsid w:val="00694906"/>
    <w:rsid w:val="00694D6A"/>
    <w:rsid w:val="006958B4"/>
    <w:rsid w:val="00695CB3"/>
    <w:rsid w:val="006966F2"/>
    <w:rsid w:val="0069715E"/>
    <w:rsid w:val="006A04A1"/>
    <w:rsid w:val="006A0DFF"/>
    <w:rsid w:val="006A15DD"/>
    <w:rsid w:val="006A33DD"/>
    <w:rsid w:val="006A3A89"/>
    <w:rsid w:val="006A59D8"/>
    <w:rsid w:val="006B03F4"/>
    <w:rsid w:val="006B1315"/>
    <w:rsid w:val="006B1C70"/>
    <w:rsid w:val="006B291C"/>
    <w:rsid w:val="006B4263"/>
    <w:rsid w:val="006B527A"/>
    <w:rsid w:val="006B575A"/>
    <w:rsid w:val="006B581E"/>
    <w:rsid w:val="006B6B37"/>
    <w:rsid w:val="006C0753"/>
    <w:rsid w:val="006C10DD"/>
    <w:rsid w:val="006C179C"/>
    <w:rsid w:val="006C37D7"/>
    <w:rsid w:val="006C40D9"/>
    <w:rsid w:val="006C40E9"/>
    <w:rsid w:val="006C528E"/>
    <w:rsid w:val="006C52B5"/>
    <w:rsid w:val="006C53A1"/>
    <w:rsid w:val="006C5A24"/>
    <w:rsid w:val="006C6AFC"/>
    <w:rsid w:val="006C6D17"/>
    <w:rsid w:val="006C7F86"/>
    <w:rsid w:val="006D2EB0"/>
    <w:rsid w:val="006D2F85"/>
    <w:rsid w:val="006D3B04"/>
    <w:rsid w:val="006D44BF"/>
    <w:rsid w:val="006D50E6"/>
    <w:rsid w:val="006D519E"/>
    <w:rsid w:val="006D683B"/>
    <w:rsid w:val="006D69BB"/>
    <w:rsid w:val="006E0CB5"/>
    <w:rsid w:val="006E1145"/>
    <w:rsid w:val="006E1285"/>
    <w:rsid w:val="006E1844"/>
    <w:rsid w:val="006E1A38"/>
    <w:rsid w:val="006E1D1D"/>
    <w:rsid w:val="006E20AA"/>
    <w:rsid w:val="006E5961"/>
    <w:rsid w:val="006E624A"/>
    <w:rsid w:val="006E69F6"/>
    <w:rsid w:val="006E6A00"/>
    <w:rsid w:val="006E7CDF"/>
    <w:rsid w:val="006E7D02"/>
    <w:rsid w:val="006F0263"/>
    <w:rsid w:val="006F0308"/>
    <w:rsid w:val="006F0B66"/>
    <w:rsid w:val="006F0D55"/>
    <w:rsid w:val="006F153D"/>
    <w:rsid w:val="006F18F0"/>
    <w:rsid w:val="006F2027"/>
    <w:rsid w:val="006F3090"/>
    <w:rsid w:val="006F524D"/>
    <w:rsid w:val="006F538D"/>
    <w:rsid w:val="006F66B2"/>
    <w:rsid w:val="006F6CB4"/>
    <w:rsid w:val="006F76B6"/>
    <w:rsid w:val="006F7E16"/>
    <w:rsid w:val="0070101E"/>
    <w:rsid w:val="00702ABA"/>
    <w:rsid w:val="00702E9F"/>
    <w:rsid w:val="00703604"/>
    <w:rsid w:val="00703ABC"/>
    <w:rsid w:val="007078DF"/>
    <w:rsid w:val="0071162D"/>
    <w:rsid w:val="007129F8"/>
    <w:rsid w:val="00712D7C"/>
    <w:rsid w:val="00713456"/>
    <w:rsid w:val="0071448C"/>
    <w:rsid w:val="00714E30"/>
    <w:rsid w:val="00715FCB"/>
    <w:rsid w:val="007167A1"/>
    <w:rsid w:val="007172CB"/>
    <w:rsid w:val="00720356"/>
    <w:rsid w:val="00721E7E"/>
    <w:rsid w:val="00722659"/>
    <w:rsid w:val="00723AD9"/>
    <w:rsid w:val="007255FE"/>
    <w:rsid w:val="0072669B"/>
    <w:rsid w:val="00726C2F"/>
    <w:rsid w:val="00727544"/>
    <w:rsid w:val="00727753"/>
    <w:rsid w:val="00727F5D"/>
    <w:rsid w:val="00730457"/>
    <w:rsid w:val="00730A45"/>
    <w:rsid w:val="00731A96"/>
    <w:rsid w:val="00734549"/>
    <w:rsid w:val="00735249"/>
    <w:rsid w:val="0073640B"/>
    <w:rsid w:val="00736583"/>
    <w:rsid w:val="00737A22"/>
    <w:rsid w:val="00737D54"/>
    <w:rsid w:val="00740002"/>
    <w:rsid w:val="00741296"/>
    <w:rsid w:val="00741380"/>
    <w:rsid w:val="00742D54"/>
    <w:rsid w:val="00743B9B"/>
    <w:rsid w:val="00743BD5"/>
    <w:rsid w:val="00744A57"/>
    <w:rsid w:val="00746533"/>
    <w:rsid w:val="007465DF"/>
    <w:rsid w:val="00746632"/>
    <w:rsid w:val="00746D7D"/>
    <w:rsid w:val="007475BE"/>
    <w:rsid w:val="00747F26"/>
    <w:rsid w:val="00750BD4"/>
    <w:rsid w:val="0075193D"/>
    <w:rsid w:val="00751949"/>
    <w:rsid w:val="007521EA"/>
    <w:rsid w:val="00752918"/>
    <w:rsid w:val="00756AD7"/>
    <w:rsid w:val="007577BF"/>
    <w:rsid w:val="00760FB4"/>
    <w:rsid w:val="00761640"/>
    <w:rsid w:val="007618A0"/>
    <w:rsid w:val="00762789"/>
    <w:rsid w:val="00762D39"/>
    <w:rsid w:val="00763C2E"/>
    <w:rsid w:val="00765772"/>
    <w:rsid w:val="00766FED"/>
    <w:rsid w:val="00770F34"/>
    <w:rsid w:val="00772305"/>
    <w:rsid w:val="0077312F"/>
    <w:rsid w:val="00773AA7"/>
    <w:rsid w:val="00774436"/>
    <w:rsid w:val="0077660D"/>
    <w:rsid w:val="00776F6F"/>
    <w:rsid w:val="00776FB3"/>
    <w:rsid w:val="00777339"/>
    <w:rsid w:val="00780B47"/>
    <w:rsid w:val="00781051"/>
    <w:rsid w:val="00781C18"/>
    <w:rsid w:val="0078246A"/>
    <w:rsid w:val="00783942"/>
    <w:rsid w:val="00784661"/>
    <w:rsid w:val="007847B5"/>
    <w:rsid w:val="00786614"/>
    <w:rsid w:val="00787C4F"/>
    <w:rsid w:val="00787FE4"/>
    <w:rsid w:val="00790B09"/>
    <w:rsid w:val="00795E31"/>
    <w:rsid w:val="007961AB"/>
    <w:rsid w:val="007968B1"/>
    <w:rsid w:val="007968B3"/>
    <w:rsid w:val="00797336"/>
    <w:rsid w:val="00797732"/>
    <w:rsid w:val="00797E64"/>
    <w:rsid w:val="00797FEC"/>
    <w:rsid w:val="007A0843"/>
    <w:rsid w:val="007A2063"/>
    <w:rsid w:val="007A2169"/>
    <w:rsid w:val="007A261A"/>
    <w:rsid w:val="007A2C37"/>
    <w:rsid w:val="007A40D9"/>
    <w:rsid w:val="007A7E1E"/>
    <w:rsid w:val="007B090C"/>
    <w:rsid w:val="007B123F"/>
    <w:rsid w:val="007B270D"/>
    <w:rsid w:val="007B2A60"/>
    <w:rsid w:val="007B2D31"/>
    <w:rsid w:val="007B2EFB"/>
    <w:rsid w:val="007B36D2"/>
    <w:rsid w:val="007B3CC3"/>
    <w:rsid w:val="007B406F"/>
    <w:rsid w:val="007B5925"/>
    <w:rsid w:val="007B6AEA"/>
    <w:rsid w:val="007B750F"/>
    <w:rsid w:val="007B76DA"/>
    <w:rsid w:val="007B78F0"/>
    <w:rsid w:val="007C0957"/>
    <w:rsid w:val="007C168E"/>
    <w:rsid w:val="007C18EA"/>
    <w:rsid w:val="007C33D4"/>
    <w:rsid w:val="007C3B7B"/>
    <w:rsid w:val="007C3BC2"/>
    <w:rsid w:val="007C4BE2"/>
    <w:rsid w:val="007C4D91"/>
    <w:rsid w:val="007C5BEB"/>
    <w:rsid w:val="007C5C4E"/>
    <w:rsid w:val="007C6747"/>
    <w:rsid w:val="007C6A22"/>
    <w:rsid w:val="007C796D"/>
    <w:rsid w:val="007C7BB1"/>
    <w:rsid w:val="007C7F99"/>
    <w:rsid w:val="007D139E"/>
    <w:rsid w:val="007D1828"/>
    <w:rsid w:val="007D1AB4"/>
    <w:rsid w:val="007D1C15"/>
    <w:rsid w:val="007D30DF"/>
    <w:rsid w:val="007D4BD7"/>
    <w:rsid w:val="007D6400"/>
    <w:rsid w:val="007D7661"/>
    <w:rsid w:val="007E3422"/>
    <w:rsid w:val="007E4A73"/>
    <w:rsid w:val="007E4E1E"/>
    <w:rsid w:val="007E560D"/>
    <w:rsid w:val="007E5D9C"/>
    <w:rsid w:val="007E5FC3"/>
    <w:rsid w:val="007E6086"/>
    <w:rsid w:val="007E7386"/>
    <w:rsid w:val="007E760B"/>
    <w:rsid w:val="007F360A"/>
    <w:rsid w:val="007F3CFE"/>
    <w:rsid w:val="007F52A5"/>
    <w:rsid w:val="007F62AA"/>
    <w:rsid w:val="007F6C2D"/>
    <w:rsid w:val="007F6F3D"/>
    <w:rsid w:val="007F70BB"/>
    <w:rsid w:val="007F70DE"/>
    <w:rsid w:val="007F78C1"/>
    <w:rsid w:val="00800756"/>
    <w:rsid w:val="00801DA0"/>
    <w:rsid w:val="00802FEC"/>
    <w:rsid w:val="008030EA"/>
    <w:rsid w:val="008038DE"/>
    <w:rsid w:val="0080397D"/>
    <w:rsid w:val="00803FB0"/>
    <w:rsid w:val="00804341"/>
    <w:rsid w:val="00805199"/>
    <w:rsid w:val="0080621A"/>
    <w:rsid w:val="0080676D"/>
    <w:rsid w:val="008070C9"/>
    <w:rsid w:val="00810342"/>
    <w:rsid w:val="0081132A"/>
    <w:rsid w:val="00812A56"/>
    <w:rsid w:val="00813E51"/>
    <w:rsid w:val="008143D7"/>
    <w:rsid w:val="00815687"/>
    <w:rsid w:val="008156F9"/>
    <w:rsid w:val="00815BAA"/>
    <w:rsid w:val="00815C30"/>
    <w:rsid w:val="00815D03"/>
    <w:rsid w:val="00816263"/>
    <w:rsid w:val="00817509"/>
    <w:rsid w:val="0082074F"/>
    <w:rsid w:val="0082218A"/>
    <w:rsid w:val="008229F1"/>
    <w:rsid w:val="008239B8"/>
    <w:rsid w:val="0082539A"/>
    <w:rsid w:val="00825FD0"/>
    <w:rsid w:val="00826CE9"/>
    <w:rsid w:val="00830482"/>
    <w:rsid w:val="00830F49"/>
    <w:rsid w:val="008340A2"/>
    <w:rsid w:val="0083479F"/>
    <w:rsid w:val="00840CAE"/>
    <w:rsid w:val="00841BB1"/>
    <w:rsid w:val="00842469"/>
    <w:rsid w:val="008431C9"/>
    <w:rsid w:val="00843929"/>
    <w:rsid w:val="00843F91"/>
    <w:rsid w:val="0084444B"/>
    <w:rsid w:val="0084710D"/>
    <w:rsid w:val="008522DC"/>
    <w:rsid w:val="00852D89"/>
    <w:rsid w:val="0085457E"/>
    <w:rsid w:val="00854781"/>
    <w:rsid w:val="00855F68"/>
    <w:rsid w:val="0085622D"/>
    <w:rsid w:val="0085636C"/>
    <w:rsid w:val="00856C2B"/>
    <w:rsid w:val="00857057"/>
    <w:rsid w:val="008575CD"/>
    <w:rsid w:val="008604EA"/>
    <w:rsid w:val="00860883"/>
    <w:rsid w:val="00860B19"/>
    <w:rsid w:val="00860DE0"/>
    <w:rsid w:val="00862574"/>
    <w:rsid w:val="0086274C"/>
    <w:rsid w:val="00862F13"/>
    <w:rsid w:val="0086315D"/>
    <w:rsid w:val="00863218"/>
    <w:rsid w:val="008638C7"/>
    <w:rsid w:val="00864523"/>
    <w:rsid w:val="00865061"/>
    <w:rsid w:val="0086527B"/>
    <w:rsid w:val="00865591"/>
    <w:rsid w:val="008670CA"/>
    <w:rsid w:val="00867240"/>
    <w:rsid w:val="00867A45"/>
    <w:rsid w:val="00867CBB"/>
    <w:rsid w:val="008703AB"/>
    <w:rsid w:val="00871B04"/>
    <w:rsid w:val="00873D9E"/>
    <w:rsid w:val="00873E49"/>
    <w:rsid w:val="00874383"/>
    <w:rsid w:val="008746DB"/>
    <w:rsid w:val="00874979"/>
    <w:rsid w:val="00874DD1"/>
    <w:rsid w:val="00877265"/>
    <w:rsid w:val="00880255"/>
    <w:rsid w:val="00880F52"/>
    <w:rsid w:val="0088167E"/>
    <w:rsid w:val="0088201A"/>
    <w:rsid w:val="00882644"/>
    <w:rsid w:val="00882D03"/>
    <w:rsid w:val="0088391E"/>
    <w:rsid w:val="008846FC"/>
    <w:rsid w:val="00885EA5"/>
    <w:rsid w:val="00886706"/>
    <w:rsid w:val="008879EA"/>
    <w:rsid w:val="00890E26"/>
    <w:rsid w:val="00891EF6"/>
    <w:rsid w:val="0089215B"/>
    <w:rsid w:val="0089421F"/>
    <w:rsid w:val="00895ED2"/>
    <w:rsid w:val="00896884"/>
    <w:rsid w:val="008977B5"/>
    <w:rsid w:val="00897888"/>
    <w:rsid w:val="008979EE"/>
    <w:rsid w:val="00897A01"/>
    <w:rsid w:val="00897F99"/>
    <w:rsid w:val="008A1637"/>
    <w:rsid w:val="008A1E78"/>
    <w:rsid w:val="008A373A"/>
    <w:rsid w:val="008A3E19"/>
    <w:rsid w:val="008A48AE"/>
    <w:rsid w:val="008A4E8A"/>
    <w:rsid w:val="008A54F3"/>
    <w:rsid w:val="008A5784"/>
    <w:rsid w:val="008A58DE"/>
    <w:rsid w:val="008A77C7"/>
    <w:rsid w:val="008A79F9"/>
    <w:rsid w:val="008B06BB"/>
    <w:rsid w:val="008B0CF9"/>
    <w:rsid w:val="008B18D2"/>
    <w:rsid w:val="008B2217"/>
    <w:rsid w:val="008B260D"/>
    <w:rsid w:val="008B3326"/>
    <w:rsid w:val="008B33CE"/>
    <w:rsid w:val="008B4FCB"/>
    <w:rsid w:val="008B699E"/>
    <w:rsid w:val="008B7EB4"/>
    <w:rsid w:val="008C018C"/>
    <w:rsid w:val="008C0390"/>
    <w:rsid w:val="008C0814"/>
    <w:rsid w:val="008C0839"/>
    <w:rsid w:val="008C097A"/>
    <w:rsid w:val="008C118F"/>
    <w:rsid w:val="008C19E7"/>
    <w:rsid w:val="008C2143"/>
    <w:rsid w:val="008C32D4"/>
    <w:rsid w:val="008C349B"/>
    <w:rsid w:val="008C3D4A"/>
    <w:rsid w:val="008C4A7E"/>
    <w:rsid w:val="008C4BCA"/>
    <w:rsid w:val="008C5711"/>
    <w:rsid w:val="008C6A20"/>
    <w:rsid w:val="008C7D14"/>
    <w:rsid w:val="008D2455"/>
    <w:rsid w:val="008D48F7"/>
    <w:rsid w:val="008D4E71"/>
    <w:rsid w:val="008D64BA"/>
    <w:rsid w:val="008D6FA0"/>
    <w:rsid w:val="008D70B0"/>
    <w:rsid w:val="008D7336"/>
    <w:rsid w:val="008E2687"/>
    <w:rsid w:val="008E294D"/>
    <w:rsid w:val="008E34B3"/>
    <w:rsid w:val="008E4382"/>
    <w:rsid w:val="008E4589"/>
    <w:rsid w:val="008E5BB2"/>
    <w:rsid w:val="008E5C89"/>
    <w:rsid w:val="008E61FF"/>
    <w:rsid w:val="008F0222"/>
    <w:rsid w:val="008F0598"/>
    <w:rsid w:val="008F07B2"/>
    <w:rsid w:val="008F0B3B"/>
    <w:rsid w:val="008F0EEC"/>
    <w:rsid w:val="008F1303"/>
    <w:rsid w:val="008F3279"/>
    <w:rsid w:val="008F3C89"/>
    <w:rsid w:val="008F45E6"/>
    <w:rsid w:val="008F4A0D"/>
    <w:rsid w:val="008F4AB5"/>
    <w:rsid w:val="008F6D27"/>
    <w:rsid w:val="008F7874"/>
    <w:rsid w:val="00900CA9"/>
    <w:rsid w:val="00901B2C"/>
    <w:rsid w:val="00905018"/>
    <w:rsid w:val="009054C5"/>
    <w:rsid w:val="00906F13"/>
    <w:rsid w:val="00907403"/>
    <w:rsid w:val="00907EF5"/>
    <w:rsid w:val="00910149"/>
    <w:rsid w:val="00910F66"/>
    <w:rsid w:val="00911727"/>
    <w:rsid w:val="0091173C"/>
    <w:rsid w:val="009126C2"/>
    <w:rsid w:val="00912F51"/>
    <w:rsid w:val="00913B70"/>
    <w:rsid w:val="0091441A"/>
    <w:rsid w:val="00914BDD"/>
    <w:rsid w:val="00915B4D"/>
    <w:rsid w:val="00915D66"/>
    <w:rsid w:val="00916F58"/>
    <w:rsid w:val="00917E86"/>
    <w:rsid w:val="00917EB0"/>
    <w:rsid w:val="00921C8F"/>
    <w:rsid w:val="0092231B"/>
    <w:rsid w:val="0092249C"/>
    <w:rsid w:val="00922719"/>
    <w:rsid w:val="00922890"/>
    <w:rsid w:val="0092306C"/>
    <w:rsid w:val="009238E8"/>
    <w:rsid w:val="00923D68"/>
    <w:rsid w:val="00925095"/>
    <w:rsid w:val="009259B0"/>
    <w:rsid w:val="009265E4"/>
    <w:rsid w:val="00926790"/>
    <w:rsid w:val="0092725F"/>
    <w:rsid w:val="009278CF"/>
    <w:rsid w:val="00927C31"/>
    <w:rsid w:val="009307ED"/>
    <w:rsid w:val="00930CF7"/>
    <w:rsid w:val="00931674"/>
    <w:rsid w:val="0093168E"/>
    <w:rsid w:val="0093309F"/>
    <w:rsid w:val="00933352"/>
    <w:rsid w:val="0093451B"/>
    <w:rsid w:val="0093677C"/>
    <w:rsid w:val="009370D9"/>
    <w:rsid w:val="009371C0"/>
    <w:rsid w:val="0094034C"/>
    <w:rsid w:val="009409C4"/>
    <w:rsid w:val="009410BA"/>
    <w:rsid w:val="00941E66"/>
    <w:rsid w:val="00943533"/>
    <w:rsid w:val="00944137"/>
    <w:rsid w:val="00945080"/>
    <w:rsid w:val="009453DF"/>
    <w:rsid w:val="0094661D"/>
    <w:rsid w:val="00947B98"/>
    <w:rsid w:val="00951DDB"/>
    <w:rsid w:val="00952AF2"/>
    <w:rsid w:val="0095473E"/>
    <w:rsid w:val="00954DC1"/>
    <w:rsid w:val="00955050"/>
    <w:rsid w:val="009554CA"/>
    <w:rsid w:val="00955941"/>
    <w:rsid w:val="00956941"/>
    <w:rsid w:val="00957634"/>
    <w:rsid w:val="00957A13"/>
    <w:rsid w:val="00957F61"/>
    <w:rsid w:val="0096098D"/>
    <w:rsid w:val="00960D8C"/>
    <w:rsid w:val="009617C6"/>
    <w:rsid w:val="00962CCE"/>
    <w:rsid w:val="00963786"/>
    <w:rsid w:val="00963B2F"/>
    <w:rsid w:val="00963B7D"/>
    <w:rsid w:val="00965D01"/>
    <w:rsid w:val="00967FCA"/>
    <w:rsid w:val="009728A2"/>
    <w:rsid w:val="00972B48"/>
    <w:rsid w:val="00972E0D"/>
    <w:rsid w:val="00973D54"/>
    <w:rsid w:val="009763CC"/>
    <w:rsid w:val="00976B05"/>
    <w:rsid w:val="009771BD"/>
    <w:rsid w:val="009774B9"/>
    <w:rsid w:val="00977BE9"/>
    <w:rsid w:val="00977BF3"/>
    <w:rsid w:val="00977ECA"/>
    <w:rsid w:val="00981534"/>
    <w:rsid w:val="00982936"/>
    <w:rsid w:val="00984C6C"/>
    <w:rsid w:val="00984E9F"/>
    <w:rsid w:val="00986FA6"/>
    <w:rsid w:val="0099121E"/>
    <w:rsid w:val="009925F6"/>
    <w:rsid w:val="009926C6"/>
    <w:rsid w:val="009926EB"/>
    <w:rsid w:val="00992EAA"/>
    <w:rsid w:val="00993394"/>
    <w:rsid w:val="00994404"/>
    <w:rsid w:val="00994F3E"/>
    <w:rsid w:val="00996925"/>
    <w:rsid w:val="00996972"/>
    <w:rsid w:val="00996B32"/>
    <w:rsid w:val="00996D79"/>
    <w:rsid w:val="0099758D"/>
    <w:rsid w:val="00997942"/>
    <w:rsid w:val="00997F2A"/>
    <w:rsid w:val="009A1169"/>
    <w:rsid w:val="009A11F0"/>
    <w:rsid w:val="009A4015"/>
    <w:rsid w:val="009A4786"/>
    <w:rsid w:val="009A48D5"/>
    <w:rsid w:val="009A4919"/>
    <w:rsid w:val="009A6325"/>
    <w:rsid w:val="009A6CD2"/>
    <w:rsid w:val="009A6DF7"/>
    <w:rsid w:val="009A6E2D"/>
    <w:rsid w:val="009A732A"/>
    <w:rsid w:val="009A77C2"/>
    <w:rsid w:val="009A7987"/>
    <w:rsid w:val="009B14F8"/>
    <w:rsid w:val="009B17CC"/>
    <w:rsid w:val="009B1DA1"/>
    <w:rsid w:val="009B2B71"/>
    <w:rsid w:val="009B2CE0"/>
    <w:rsid w:val="009B2FCA"/>
    <w:rsid w:val="009B32C8"/>
    <w:rsid w:val="009B54F2"/>
    <w:rsid w:val="009B596B"/>
    <w:rsid w:val="009C083D"/>
    <w:rsid w:val="009C0A06"/>
    <w:rsid w:val="009C23A0"/>
    <w:rsid w:val="009C2459"/>
    <w:rsid w:val="009C2B2F"/>
    <w:rsid w:val="009C5B57"/>
    <w:rsid w:val="009D0BCE"/>
    <w:rsid w:val="009D1598"/>
    <w:rsid w:val="009D1D16"/>
    <w:rsid w:val="009D2204"/>
    <w:rsid w:val="009D3ADE"/>
    <w:rsid w:val="009D446A"/>
    <w:rsid w:val="009D6DDF"/>
    <w:rsid w:val="009E0C5B"/>
    <w:rsid w:val="009E108F"/>
    <w:rsid w:val="009E189A"/>
    <w:rsid w:val="009E21A1"/>
    <w:rsid w:val="009E229C"/>
    <w:rsid w:val="009E242D"/>
    <w:rsid w:val="009E2A5D"/>
    <w:rsid w:val="009E3225"/>
    <w:rsid w:val="009E777E"/>
    <w:rsid w:val="009F0299"/>
    <w:rsid w:val="009F0445"/>
    <w:rsid w:val="009F1A6B"/>
    <w:rsid w:val="009F1B19"/>
    <w:rsid w:val="009F24A4"/>
    <w:rsid w:val="009F3A14"/>
    <w:rsid w:val="009F5496"/>
    <w:rsid w:val="009F583C"/>
    <w:rsid w:val="009F5924"/>
    <w:rsid w:val="009F655B"/>
    <w:rsid w:val="00A009CD"/>
    <w:rsid w:val="00A02C1C"/>
    <w:rsid w:val="00A02FEC"/>
    <w:rsid w:val="00A05355"/>
    <w:rsid w:val="00A0599E"/>
    <w:rsid w:val="00A05B9B"/>
    <w:rsid w:val="00A07B8D"/>
    <w:rsid w:val="00A07CD3"/>
    <w:rsid w:val="00A10D85"/>
    <w:rsid w:val="00A111E0"/>
    <w:rsid w:val="00A11D32"/>
    <w:rsid w:val="00A12502"/>
    <w:rsid w:val="00A138F4"/>
    <w:rsid w:val="00A141CF"/>
    <w:rsid w:val="00A17FAD"/>
    <w:rsid w:val="00A20D9A"/>
    <w:rsid w:val="00A2267D"/>
    <w:rsid w:val="00A229E4"/>
    <w:rsid w:val="00A24113"/>
    <w:rsid w:val="00A25697"/>
    <w:rsid w:val="00A25CA6"/>
    <w:rsid w:val="00A26164"/>
    <w:rsid w:val="00A26743"/>
    <w:rsid w:val="00A26B92"/>
    <w:rsid w:val="00A300BC"/>
    <w:rsid w:val="00A3082A"/>
    <w:rsid w:val="00A30F89"/>
    <w:rsid w:val="00A3140D"/>
    <w:rsid w:val="00A316F7"/>
    <w:rsid w:val="00A31713"/>
    <w:rsid w:val="00A31A75"/>
    <w:rsid w:val="00A3317F"/>
    <w:rsid w:val="00A331D8"/>
    <w:rsid w:val="00A37A12"/>
    <w:rsid w:val="00A37A3D"/>
    <w:rsid w:val="00A40B8E"/>
    <w:rsid w:val="00A41F2A"/>
    <w:rsid w:val="00A420DA"/>
    <w:rsid w:val="00A42BE2"/>
    <w:rsid w:val="00A439E6"/>
    <w:rsid w:val="00A447E0"/>
    <w:rsid w:val="00A460A6"/>
    <w:rsid w:val="00A463BC"/>
    <w:rsid w:val="00A47FEE"/>
    <w:rsid w:val="00A50255"/>
    <w:rsid w:val="00A51C2A"/>
    <w:rsid w:val="00A52242"/>
    <w:rsid w:val="00A53B76"/>
    <w:rsid w:val="00A53D54"/>
    <w:rsid w:val="00A54D2D"/>
    <w:rsid w:val="00A5528E"/>
    <w:rsid w:val="00A557DD"/>
    <w:rsid w:val="00A60F34"/>
    <w:rsid w:val="00A61CDB"/>
    <w:rsid w:val="00A63579"/>
    <w:rsid w:val="00A646C4"/>
    <w:rsid w:val="00A64E14"/>
    <w:rsid w:val="00A67C58"/>
    <w:rsid w:val="00A70FA5"/>
    <w:rsid w:val="00A721A7"/>
    <w:rsid w:val="00A72734"/>
    <w:rsid w:val="00A72A5C"/>
    <w:rsid w:val="00A72B56"/>
    <w:rsid w:val="00A73AC9"/>
    <w:rsid w:val="00A74CD7"/>
    <w:rsid w:val="00A7735F"/>
    <w:rsid w:val="00A80C69"/>
    <w:rsid w:val="00A81513"/>
    <w:rsid w:val="00A81D5F"/>
    <w:rsid w:val="00A845A8"/>
    <w:rsid w:val="00A8473E"/>
    <w:rsid w:val="00A84E9C"/>
    <w:rsid w:val="00A8602A"/>
    <w:rsid w:val="00A86773"/>
    <w:rsid w:val="00A87034"/>
    <w:rsid w:val="00A90400"/>
    <w:rsid w:val="00A9183D"/>
    <w:rsid w:val="00A91D81"/>
    <w:rsid w:val="00A94BC7"/>
    <w:rsid w:val="00A95D46"/>
    <w:rsid w:val="00A96379"/>
    <w:rsid w:val="00A96DBD"/>
    <w:rsid w:val="00A97CDA"/>
    <w:rsid w:val="00AA0579"/>
    <w:rsid w:val="00AA250F"/>
    <w:rsid w:val="00AA3084"/>
    <w:rsid w:val="00AA32CE"/>
    <w:rsid w:val="00AA36E3"/>
    <w:rsid w:val="00AA3D54"/>
    <w:rsid w:val="00AA5CAA"/>
    <w:rsid w:val="00AA5D93"/>
    <w:rsid w:val="00AA5E49"/>
    <w:rsid w:val="00AA6A39"/>
    <w:rsid w:val="00AB455C"/>
    <w:rsid w:val="00AB4F11"/>
    <w:rsid w:val="00AB78BA"/>
    <w:rsid w:val="00AB79F0"/>
    <w:rsid w:val="00AB7E97"/>
    <w:rsid w:val="00AC0826"/>
    <w:rsid w:val="00AC299C"/>
    <w:rsid w:val="00AC38C1"/>
    <w:rsid w:val="00AC46CE"/>
    <w:rsid w:val="00AC4AC5"/>
    <w:rsid w:val="00AC6639"/>
    <w:rsid w:val="00AC6994"/>
    <w:rsid w:val="00AC70D3"/>
    <w:rsid w:val="00AC7139"/>
    <w:rsid w:val="00AC7CCD"/>
    <w:rsid w:val="00AD01BF"/>
    <w:rsid w:val="00AD08A0"/>
    <w:rsid w:val="00AD16EB"/>
    <w:rsid w:val="00AD1C17"/>
    <w:rsid w:val="00AD1EED"/>
    <w:rsid w:val="00AD4015"/>
    <w:rsid w:val="00AD4165"/>
    <w:rsid w:val="00AD43D2"/>
    <w:rsid w:val="00AD5D0A"/>
    <w:rsid w:val="00AD5DCC"/>
    <w:rsid w:val="00AD6C69"/>
    <w:rsid w:val="00AD6F1C"/>
    <w:rsid w:val="00AD740A"/>
    <w:rsid w:val="00AD7B55"/>
    <w:rsid w:val="00AE0AC3"/>
    <w:rsid w:val="00AE1385"/>
    <w:rsid w:val="00AE2017"/>
    <w:rsid w:val="00AE3490"/>
    <w:rsid w:val="00AE3F5F"/>
    <w:rsid w:val="00AE48A6"/>
    <w:rsid w:val="00AE4FBE"/>
    <w:rsid w:val="00AE5BB6"/>
    <w:rsid w:val="00AE5FDB"/>
    <w:rsid w:val="00AE7318"/>
    <w:rsid w:val="00AF1705"/>
    <w:rsid w:val="00AF3202"/>
    <w:rsid w:val="00AF3C78"/>
    <w:rsid w:val="00AF442A"/>
    <w:rsid w:val="00AF532B"/>
    <w:rsid w:val="00AF64E5"/>
    <w:rsid w:val="00AF72BC"/>
    <w:rsid w:val="00AF7BD0"/>
    <w:rsid w:val="00AF7F04"/>
    <w:rsid w:val="00B005F6"/>
    <w:rsid w:val="00B0094A"/>
    <w:rsid w:val="00B00F2B"/>
    <w:rsid w:val="00B00FC6"/>
    <w:rsid w:val="00B01079"/>
    <w:rsid w:val="00B02A3C"/>
    <w:rsid w:val="00B0308E"/>
    <w:rsid w:val="00B03AE6"/>
    <w:rsid w:val="00B04650"/>
    <w:rsid w:val="00B058E8"/>
    <w:rsid w:val="00B06D42"/>
    <w:rsid w:val="00B07508"/>
    <w:rsid w:val="00B07534"/>
    <w:rsid w:val="00B121A5"/>
    <w:rsid w:val="00B13C3B"/>
    <w:rsid w:val="00B15641"/>
    <w:rsid w:val="00B15A40"/>
    <w:rsid w:val="00B15F51"/>
    <w:rsid w:val="00B22286"/>
    <w:rsid w:val="00B230D2"/>
    <w:rsid w:val="00B24714"/>
    <w:rsid w:val="00B249F2"/>
    <w:rsid w:val="00B24E81"/>
    <w:rsid w:val="00B24EE3"/>
    <w:rsid w:val="00B24FA3"/>
    <w:rsid w:val="00B26074"/>
    <w:rsid w:val="00B2623F"/>
    <w:rsid w:val="00B26BC1"/>
    <w:rsid w:val="00B26F08"/>
    <w:rsid w:val="00B3087B"/>
    <w:rsid w:val="00B31DC6"/>
    <w:rsid w:val="00B330E5"/>
    <w:rsid w:val="00B35C28"/>
    <w:rsid w:val="00B35F07"/>
    <w:rsid w:val="00B36071"/>
    <w:rsid w:val="00B40212"/>
    <w:rsid w:val="00B404A2"/>
    <w:rsid w:val="00B40538"/>
    <w:rsid w:val="00B407D4"/>
    <w:rsid w:val="00B416EA"/>
    <w:rsid w:val="00B41A1B"/>
    <w:rsid w:val="00B42186"/>
    <w:rsid w:val="00B42D36"/>
    <w:rsid w:val="00B439F2"/>
    <w:rsid w:val="00B43FFA"/>
    <w:rsid w:val="00B441E2"/>
    <w:rsid w:val="00B45F5D"/>
    <w:rsid w:val="00B4606B"/>
    <w:rsid w:val="00B47837"/>
    <w:rsid w:val="00B479A9"/>
    <w:rsid w:val="00B508C5"/>
    <w:rsid w:val="00B51E2D"/>
    <w:rsid w:val="00B52903"/>
    <w:rsid w:val="00B55C2F"/>
    <w:rsid w:val="00B56157"/>
    <w:rsid w:val="00B6094B"/>
    <w:rsid w:val="00B61862"/>
    <w:rsid w:val="00B62D84"/>
    <w:rsid w:val="00B63671"/>
    <w:rsid w:val="00B64016"/>
    <w:rsid w:val="00B64B63"/>
    <w:rsid w:val="00B653A8"/>
    <w:rsid w:val="00B7096D"/>
    <w:rsid w:val="00B70E7D"/>
    <w:rsid w:val="00B72243"/>
    <w:rsid w:val="00B742E0"/>
    <w:rsid w:val="00B745D0"/>
    <w:rsid w:val="00B753FB"/>
    <w:rsid w:val="00B75C2E"/>
    <w:rsid w:val="00B75FEE"/>
    <w:rsid w:val="00B76A64"/>
    <w:rsid w:val="00B80BF6"/>
    <w:rsid w:val="00B811EC"/>
    <w:rsid w:val="00B81658"/>
    <w:rsid w:val="00B81977"/>
    <w:rsid w:val="00B85564"/>
    <w:rsid w:val="00B85782"/>
    <w:rsid w:val="00B85DB9"/>
    <w:rsid w:val="00B864B7"/>
    <w:rsid w:val="00B87620"/>
    <w:rsid w:val="00B9192C"/>
    <w:rsid w:val="00B93964"/>
    <w:rsid w:val="00B93C25"/>
    <w:rsid w:val="00B94BE3"/>
    <w:rsid w:val="00B95DB4"/>
    <w:rsid w:val="00B96A98"/>
    <w:rsid w:val="00B971D5"/>
    <w:rsid w:val="00B976E5"/>
    <w:rsid w:val="00BA07C8"/>
    <w:rsid w:val="00BA121C"/>
    <w:rsid w:val="00BA1DB5"/>
    <w:rsid w:val="00BA3762"/>
    <w:rsid w:val="00BA40DD"/>
    <w:rsid w:val="00BA5B1D"/>
    <w:rsid w:val="00BA6041"/>
    <w:rsid w:val="00BB0B16"/>
    <w:rsid w:val="00BB1244"/>
    <w:rsid w:val="00BB1624"/>
    <w:rsid w:val="00BB2139"/>
    <w:rsid w:val="00BB289B"/>
    <w:rsid w:val="00BB2D17"/>
    <w:rsid w:val="00BB2EAF"/>
    <w:rsid w:val="00BB4BB4"/>
    <w:rsid w:val="00BB5256"/>
    <w:rsid w:val="00BB5F1E"/>
    <w:rsid w:val="00BB6498"/>
    <w:rsid w:val="00BB675D"/>
    <w:rsid w:val="00BB6A21"/>
    <w:rsid w:val="00BB7A13"/>
    <w:rsid w:val="00BC099E"/>
    <w:rsid w:val="00BC2B38"/>
    <w:rsid w:val="00BC2F21"/>
    <w:rsid w:val="00BC3F76"/>
    <w:rsid w:val="00BC49A6"/>
    <w:rsid w:val="00BC4CCF"/>
    <w:rsid w:val="00BC4E14"/>
    <w:rsid w:val="00BC61EB"/>
    <w:rsid w:val="00BC621B"/>
    <w:rsid w:val="00BC7B62"/>
    <w:rsid w:val="00BD01CE"/>
    <w:rsid w:val="00BD0D49"/>
    <w:rsid w:val="00BD148B"/>
    <w:rsid w:val="00BD180D"/>
    <w:rsid w:val="00BD2F49"/>
    <w:rsid w:val="00BD35A0"/>
    <w:rsid w:val="00BD38A8"/>
    <w:rsid w:val="00BD483D"/>
    <w:rsid w:val="00BD499D"/>
    <w:rsid w:val="00BD4D87"/>
    <w:rsid w:val="00BD5D9A"/>
    <w:rsid w:val="00BD6211"/>
    <w:rsid w:val="00BE0E41"/>
    <w:rsid w:val="00BE227A"/>
    <w:rsid w:val="00BE4AC4"/>
    <w:rsid w:val="00BE58F5"/>
    <w:rsid w:val="00BE5F08"/>
    <w:rsid w:val="00BE6571"/>
    <w:rsid w:val="00BE6ABD"/>
    <w:rsid w:val="00BE7D99"/>
    <w:rsid w:val="00BF0A14"/>
    <w:rsid w:val="00BF1FC1"/>
    <w:rsid w:val="00BF335D"/>
    <w:rsid w:val="00BF4B82"/>
    <w:rsid w:val="00BF5DCC"/>
    <w:rsid w:val="00BF74D8"/>
    <w:rsid w:val="00BF79B4"/>
    <w:rsid w:val="00BF7E52"/>
    <w:rsid w:val="00C011C9"/>
    <w:rsid w:val="00C0159E"/>
    <w:rsid w:val="00C01815"/>
    <w:rsid w:val="00C0281D"/>
    <w:rsid w:val="00C028E7"/>
    <w:rsid w:val="00C02FE5"/>
    <w:rsid w:val="00C03D2F"/>
    <w:rsid w:val="00C05429"/>
    <w:rsid w:val="00C11290"/>
    <w:rsid w:val="00C1167F"/>
    <w:rsid w:val="00C118C8"/>
    <w:rsid w:val="00C122E9"/>
    <w:rsid w:val="00C1241F"/>
    <w:rsid w:val="00C1285E"/>
    <w:rsid w:val="00C15347"/>
    <w:rsid w:val="00C154B0"/>
    <w:rsid w:val="00C16D9F"/>
    <w:rsid w:val="00C17CF3"/>
    <w:rsid w:val="00C20671"/>
    <w:rsid w:val="00C20C5C"/>
    <w:rsid w:val="00C213F9"/>
    <w:rsid w:val="00C23217"/>
    <w:rsid w:val="00C25160"/>
    <w:rsid w:val="00C25329"/>
    <w:rsid w:val="00C26D11"/>
    <w:rsid w:val="00C30006"/>
    <w:rsid w:val="00C31367"/>
    <w:rsid w:val="00C332FE"/>
    <w:rsid w:val="00C344F0"/>
    <w:rsid w:val="00C3508C"/>
    <w:rsid w:val="00C35FF2"/>
    <w:rsid w:val="00C37AAC"/>
    <w:rsid w:val="00C4105E"/>
    <w:rsid w:val="00C415A1"/>
    <w:rsid w:val="00C41D5D"/>
    <w:rsid w:val="00C4200C"/>
    <w:rsid w:val="00C42E2A"/>
    <w:rsid w:val="00C44FA7"/>
    <w:rsid w:val="00C4749E"/>
    <w:rsid w:val="00C5096A"/>
    <w:rsid w:val="00C51D2B"/>
    <w:rsid w:val="00C5448A"/>
    <w:rsid w:val="00C54DC9"/>
    <w:rsid w:val="00C54ED4"/>
    <w:rsid w:val="00C54F9B"/>
    <w:rsid w:val="00C560BD"/>
    <w:rsid w:val="00C56206"/>
    <w:rsid w:val="00C62ED2"/>
    <w:rsid w:val="00C63E91"/>
    <w:rsid w:val="00C64632"/>
    <w:rsid w:val="00C6599E"/>
    <w:rsid w:val="00C65CC9"/>
    <w:rsid w:val="00C65EF8"/>
    <w:rsid w:val="00C707B4"/>
    <w:rsid w:val="00C70F1A"/>
    <w:rsid w:val="00C7122D"/>
    <w:rsid w:val="00C71C83"/>
    <w:rsid w:val="00C71E9E"/>
    <w:rsid w:val="00C7313A"/>
    <w:rsid w:val="00C75086"/>
    <w:rsid w:val="00C753FF"/>
    <w:rsid w:val="00C7540F"/>
    <w:rsid w:val="00C75F71"/>
    <w:rsid w:val="00C76D2D"/>
    <w:rsid w:val="00C774FE"/>
    <w:rsid w:val="00C800F2"/>
    <w:rsid w:val="00C80B88"/>
    <w:rsid w:val="00C81D26"/>
    <w:rsid w:val="00C830F6"/>
    <w:rsid w:val="00C831D8"/>
    <w:rsid w:val="00C83950"/>
    <w:rsid w:val="00C839C6"/>
    <w:rsid w:val="00C85191"/>
    <w:rsid w:val="00C856F5"/>
    <w:rsid w:val="00C8792C"/>
    <w:rsid w:val="00C905D9"/>
    <w:rsid w:val="00C90E6F"/>
    <w:rsid w:val="00C91619"/>
    <w:rsid w:val="00C9176E"/>
    <w:rsid w:val="00C92256"/>
    <w:rsid w:val="00C92CBF"/>
    <w:rsid w:val="00C936AD"/>
    <w:rsid w:val="00C94111"/>
    <w:rsid w:val="00C94CAC"/>
    <w:rsid w:val="00C958E4"/>
    <w:rsid w:val="00C96343"/>
    <w:rsid w:val="00C96412"/>
    <w:rsid w:val="00C9735C"/>
    <w:rsid w:val="00C97CAD"/>
    <w:rsid w:val="00CA0A7A"/>
    <w:rsid w:val="00CA1EEF"/>
    <w:rsid w:val="00CA3683"/>
    <w:rsid w:val="00CA53D1"/>
    <w:rsid w:val="00CA6F50"/>
    <w:rsid w:val="00CA7017"/>
    <w:rsid w:val="00CA70FB"/>
    <w:rsid w:val="00CB1B26"/>
    <w:rsid w:val="00CB1BFE"/>
    <w:rsid w:val="00CB2402"/>
    <w:rsid w:val="00CB2EEF"/>
    <w:rsid w:val="00CB557B"/>
    <w:rsid w:val="00CB6097"/>
    <w:rsid w:val="00CB6536"/>
    <w:rsid w:val="00CB6861"/>
    <w:rsid w:val="00CC016D"/>
    <w:rsid w:val="00CC33AD"/>
    <w:rsid w:val="00CC459B"/>
    <w:rsid w:val="00CC53A4"/>
    <w:rsid w:val="00CC6008"/>
    <w:rsid w:val="00CC761B"/>
    <w:rsid w:val="00CC772F"/>
    <w:rsid w:val="00CC7ED6"/>
    <w:rsid w:val="00CD0120"/>
    <w:rsid w:val="00CD0DDD"/>
    <w:rsid w:val="00CD16D5"/>
    <w:rsid w:val="00CD2E29"/>
    <w:rsid w:val="00CD4530"/>
    <w:rsid w:val="00CD51F2"/>
    <w:rsid w:val="00CE06DE"/>
    <w:rsid w:val="00CE0F59"/>
    <w:rsid w:val="00CE18D2"/>
    <w:rsid w:val="00CE3AB5"/>
    <w:rsid w:val="00CE40E7"/>
    <w:rsid w:val="00CE43E5"/>
    <w:rsid w:val="00CE4FAD"/>
    <w:rsid w:val="00CE5A2C"/>
    <w:rsid w:val="00CE6E49"/>
    <w:rsid w:val="00CE7327"/>
    <w:rsid w:val="00CF023E"/>
    <w:rsid w:val="00CF0AA5"/>
    <w:rsid w:val="00CF271D"/>
    <w:rsid w:val="00CF40A7"/>
    <w:rsid w:val="00CF5415"/>
    <w:rsid w:val="00CF62D0"/>
    <w:rsid w:val="00CF6701"/>
    <w:rsid w:val="00CF68FB"/>
    <w:rsid w:val="00CF6A0E"/>
    <w:rsid w:val="00D0030F"/>
    <w:rsid w:val="00D00854"/>
    <w:rsid w:val="00D00E2D"/>
    <w:rsid w:val="00D0122D"/>
    <w:rsid w:val="00D01B08"/>
    <w:rsid w:val="00D0355B"/>
    <w:rsid w:val="00D058E4"/>
    <w:rsid w:val="00D05AD5"/>
    <w:rsid w:val="00D05D2A"/>
    <w:rsid w:val="00D0673C"/>
    <w:rsid w:val="00D1175A"/>
    <w:rsid w:val="00D11E41"/>
    <w:rsid w:val="00D121BD"/>
    <w:rsid w:val="00D1716A"/>
    <w:rsid w:val="00D17625"/>
    <w:rsid w:val="00D176AC"/>
    <w:rsid w:val="00D1795C"/>
    <w:rsid w:val="00D2073D"/>
    <w:rsid w:val="00D20D44"/>
    <w:rsid w:val="00D21048"/>
    <w:rsid w:val="00D21220"/>
    <w:rsid w:val="00D219F1"/>
    <w:rsid w:val="00D2214A"/>
    <w:rsid w:val="00D221D9"/>
    <w:rsid w:val="00D228C2"/>
    <w:rsid w:val="00D23077"/>
    <w:rsid w:val="00D23C5B"/>
    <w:rsid w:val="00D24093"/>
    <w:rsid w:val="00D2430A"/>
    <w:rsid w:val="00D24FE2"/>
    <w:rsid w:val="00D25131"/>
    <w:rsid w:val="00D25627"/>
    <w:rsid w:val="00D25C94"/>
    <w:rsid w:val="00D25F8B"/>
    <w:rsid w:val="00D266E9"/>
    <w:rsid w:val="00D26A8F"/>
    <w:rsid w:val="00D272A3"/>
    <w:rsid w:val="00D302E6"/>
    <w:rsid w:val="00D307D9"/>
    <w:rsid w:val="00D31306"/>
    <w:rsid w:val="00D331C5"/>
    <w:rsid w:val="00D341DE"/>
    <w:rsid w:val="00D348A3"/>
    <w:rsid w:val="00D34B2A"/>
    <w:rsid w:val="00D35016"/>
    <w:rsid w:val="00D35DD4"/>
    <w:rsid w:val="00D36D2B"/>
    <w:rsid w:val="00D37A52"/>
    <w:rsid w:val="00D401DC"/>
    <w:rsid w:val="00D40FF0"/>
    <w:rsid w:val="00D419F2"/>
    <w:rsid w:val="00D4264F"/>
    <w:rsid w:val="00D42BF6"/>
    <w:rsid w:val="00D43250"/>
    <w:rsid w:val="00D443B5"/>
    <w:rsid w:val="00D449D3"/>
    <w:rsid w:val="00D44EAE"/>
    <w:rsid w:val="00D45054"/>
    <w:rsid w:val="00D45590"/>
    <w:rsid w:val="00D504E7"/>
    <w:rsid w:val="00D50D81"/>
    <w:rsid w:val="00D5282F"/>
    <w:rsid w:val="00D52D17"/>
    <w:rsid w:val="00D550E9"/>
    <w:rsid w:val="00D560A3"/>
    <w:rsid w:val="00D5651D"/>
    <w:rsid w:val="00D573D1"/>
    <w:rsid w:val="00D57BC9"/>
    <w:rsid w:val="00D60285"/>
    <w:rsid w:val="00D60C68"/>
    <w:rsid w:val="00D612F3"/>
    <w:rsid w:val="00D62874"/>
    <w:rsid w:val="00D63E0C"/>
    <w:rsid w:val="00D64BD8"/>
    <w:rsid w:val="00D66484"/>
    <w:rsid w:val="00D66D6D"/>
    <w:rsid w:val="00D7033A"/>
    <w:rsid w:val="00D71D00"/>
    <w:rsid w:val="00D732B2"/>
    <w:rsid w:val="00D77CD5"/>
    <w:rsid w:val="00D8012E"/>
    <w:rsid w:val="00D80712"/>
    <w:rsid w:val="00D8103F"/>
    <w:rsid w:val="00D81DDA"/>
    <w:rsid w:val="00D83BF9"/>
    <w:rsid w:val="00D84822"/>
    <w:rsid w:val="00D84A70"/>
    <w:rsid w:val="00D8533B"/>
    <w:rsid w:val="00D8641B"/>
    <w:rsid w:val="00D86F84"/>
    <w:rsid w:val="00D8713E"/>
    <w:rsid w:val="00D87AC7"/>
    <w:rsid w:val="00D91060"/>
    <w:rsid w:val="00D9122E"/>
    <w:rsid w:val="00D915AF"/>
    <w:rsid w:val="00D9190C"/>
    <w:rsid w:val="00D92405"/>
    <w:rsid w:val="00D92C22"/>
    <w:rsid w:val="00D92DA9"/>
    <w:rsid w:val="00D93B2C"/>
    <w:rsid w:val="00D95821"/>
    <w:rsid w:val="00D95B42"/>
    <w:rsid w:val="00D95CF7"/>
    <w:rsid w:val="00D97645"/>
    <w:rsid w:val="00D979D2"/>
    <w:rsid w:val="00DA1293"/>
    <w:rsid w:val="00DA72B3"/>
    <w:rsid w:val="00DB2B90"/>
    <w:rsid w:val="00DB2D47"/>
    <w:rsid w:val="00DB31AE"/>
    <w:rsid w:val="00DB39C9"/>
    <w:rsid w:val="00DB3C12"/>
    <w:rsid w:val="00DB55B6"/>
    <w:rsid w:val="00DB57DB"/>
    <w:rsid w:val="00DB59F6"/>
    <w:rsid w:val="00DB67CC"/>
    <w:rsid w:val="00DB6BFB"/>
    <w:rsid w:val="00DB6F1A"/>
    <w:rsid w:val="00DB704F"/>
    <w:rsid w:val="00DB7DF5"/>
    <w:rsid w:val="00DC119C"/>
    <w:rsid w:val="00DC11C9"/>
    <w:rsid w:val="00DC1A90"/>
    <w:rsid w:val="00DC2203"/>
    <w:rsid w:val="00DC2233"/>
    <w:rsid w:val="00DC26B1"/>
    <w:rsid w:val="00DC29AA"/>
    <w:rsid w:val="00DC3194"/>
    <w:rsid w:val="00DC4DB8"/>
    <w:rsid w:val="00DC6052"/>
    <w:rsid w:val="00DC6F3B"/>
    <w:rsid w:val="00DC789E"/>
    <w:rsid w:val="00DD12BB"/>
    <w:rsid w:val="00DD1884"/>
    <w:rsid w:val="00DD1DEC"/>
    <w:rsid w:val="00DD29D1"/>
    <w:rsid w:val="00DD3E82"/>
    <w:rsid w:val="00DD3F78"/>
    <w:rsid w:val="00DD5593"/>
    <w:rsid w:val="00DD66AD"/>
    <w:rsid w:val="00DD6B07"/>
    <w:rsid w:val="00DE16D2"/>
    <w:rsid w:val="00DE1D67"/>
    <w:rsid w:val="00DE2F60"/>
    <w:rsid w:val="00DE454E"/>
    <w:rsid w:val="00DE67BC"/>
    <w:rsid w:val="00DF0E7D"/>
    <w:rsid w:val="00DF1AC4"/>
    <w:rsid w:val="00DF1F72"/>
    <w:rsid w:val="00DF2D3B"/>
    <w:rsid w:val="00DF57D4"/>
    <w:rsid w:val="00DF5AE0"/>
    <w:rsid w:val="00DF5B1F"/>
    <w:rsid w:val="00DF6533"/>
    <w:rsid w:val="00DF7206"/>
    <w:rsid w:val="00DF79EE"/>
    <w:rsid w:val="00DF7B3E"/>
    <w:rsid w:val="00E0138F"/>
    <w:rsid w:val="00E03284"/>
    <w:rsid w:val="00E04F59"/>
    <w:rsid w:val="00E06303"/>
    <w:rsid w:val="00E07DB9"/>
    <w:rsid w:val="00E07F95"/>
    <w:rsid w:val="00E11B3F"/>
    <w:rsid w:val="00E14221"/>
    <w:rsid w:val="00E145FD"/>
    <w:rsid w:val="00E1535F"/>
    <w:rsid w:val="00E157AE"/>
    <w:rsid w:val="00E161BC"/>
    <w:rsid w:val="00E16F74"/>
    <w:rsid w:val="00E1722C"/>
    <w:rsid w:val="00E175A3"/>
    <w:rsid w:val="00E2296A"/>
    <w:rsid w:val="00E23439"/>
    <w:rsid w:val="00E2377F"/>
    <w:rsid w:val="00E246D2"/>
    <w:rsid w:val="00E259A4"/>
    <w:rsid w:val="00E26C0A"/>
    <w:rsid w:val="00E30B20"/>
    <w:rsid w:val="00E30EDC"/>
    <w:rsid w:val="00E31C9C"/>
    <w:rsid w:val="00E33234"/>
    <w:rsid w:val="00E33A3E"/>
    <w:rsid w:val="00E33DA8"/>
    <w:rsid w:val="00E344D5"/>
    <w:rsid w:val="00E34556"/>
    <w:rsid w:val="00E34BBE"/>
    <w:rsid w:val="00E34F0E"/>
    <w:rsid w:val="00E351B0"/>
    <w:rsid w:val="00E37C5E"/>
    <w:rsid w:val="00E4084A"/>
    <w:rsid w:val="00E409F3"/>
    <w:rsid w:val="00E40DAC"/>
    <w:rsid w:val="00E4171C"/>
    <w:rsid w:val="00E417E3"/>
    <w:rsid w:val="00E41C85"/>
    <w:rsid w:val="00E42444"/>
    <w:rsid w:val="00E42EA7"/>
    <w:rsid w:val="00E43BC1"/>
    <w:rsid w:val="00E44640"/>
    <w:rsid w:val="00E44981"/>
    <w:rsid w:val="00E4559C"/>
    <w:rsid w:val="00E45A10"/>
    <w:rsid w:val="00E46547"/>
    <w:rsid w:val="00E4688B"/>
    <w:rsid w:val="00E4789B"/>
    <w:rsid w:val="00E47982"/>
    <w:rsid w:val="00E5088A"/>
    <w:rsid w:val="00E51759"/>
    <w:rsid w:val="00E53406"/>
    <w:rsid w:val="00E540E2"/>
    <w:rsid w:val="00E54931"/>
    <w:rsid w:val="00E54EF8"/>
    <w:rsid w:val="00E55DFA"/>
    <w:rsid w:val="00E575B2"/>
    <w:rsid w:val="00E5798C"/>
    <w:rsid w:val="00E57D04"/>
    <w:rsid w:val="00E57EBC"/>
    <w:rsid w:val="00E605D0"/>
    <w:rsid w:val="00E607C2"/>
    <w:rsid w:val="00E6259E"/>
    <w:rsid w:val="00E62AA4"/>
    <w:rsid w:val="00E63A42"/>
    <w:rsid w:val="00E6444B"/>
    <w:rsid w:val="00E64E58"/>
    <w:rsid w:val="00E6546A"/>
    <w:rsid w:val="00E67092"/>
    <w:rsid w:val="00E67145"/>
    <w:rsid w:val="00E70C53"/>
    <w:rsid w:val="00E72F18"/>
    <w:rsid w:val="00E72FD5"/>
    <w:rsid w:val="00E73A2E"/>
    <w:rsid w:val="00E759BA"/>
    <w:rsid w:val="00E76573"/>
    <w:rsid w:val="00E76E29"/>
    <w:rsid w:val="00E80298"/>
    <w:rsid w:val="00E85A43"/>
    <w:rsid w:val="00E85D87"/>
    <w:rsid w:val="00E90E17"/>
    <w:rsid w:val="00E9214F"/>
    <w:rsid w:val="00E9216A"/>
    <w:rsid w:val="00E9301B"/>
    <w:rsid w:val="00E959E9"/>
    <w:rsid w:val="00E96F3D"/>
    <w:rsid w:val="00E971F4"/>
    <w:rsid w:val="00E971FF"/>
    <w:rsid w:val="00E97B5B"/>
    <w:rsid w:val="00EA097E"/>
    <w:rsid w:val="00EA20BA"/>
    <w:rsid w:val="00EA39B2"/>
    <w:rsid w:val="00EA4ABE"/>
    <w:rsid w:val="00EA4C90"/>
    <w:rsid w:val="00EA60D6"/>
    <w:rsid w:val="00EA75F0"/>
    <w:rsid w:val="00EA7EA4"/>
    <w:rsid w:val="00EB1470"/>
    <w:rsid w:val="00EB2263"/>
    <w:rsid w:val="00EB274B"/>
    <w:rsid w:val="00EB3195"/>
    <w:rsid w:val="00EB5636"/>
    <w:rsid w:val="00EB68BC"/>
    <w:rsid w:val="00EC1134"/>
    <w:rsid w:val="00EC198A"/>
    <w:rsid w:val="00EC3D10"/>
    <w:rsid w:val="00EC3D49"/>
    <w:rsid w:val="00EC52B2"/>
    <w:rsid w:val="00EC722C"/>
    <w:rsid w:val="00ED15F7"/>
    <w:rsid w:val="00ED16B2"/>
    <w:rsid w:val="00ED1727"/>
    <w:rsid w:val="00ED21FE"/>
    <w:rsid w:val="00ED2B2E"/>
    <w:rsid w:val="00ED3D0B"/>
    <w:rsid w:val="00ED575D"/>
    <w:rsid w:val="00ED77EA"/>
    <w:rsid w:val="00EE103B"/>
    <w:rsid w:val="00EE1AAF"/>
    <w:rsid w:val="00EE3D98"/>
    <w:rsid w:val="00EE6399"/>
    <w:rsid w:val="00EF0F2D"/>
    <w:rsid w:val="00EF188F"/>
    <w:rsid w:val="00EF3A68"/>
    <w:rsid w:val="00EF5735"/>
    <w:rsid w:val="00EF5BDB"/>
    <w:rsid w:val="00EF7228"/>
    <w:rsid w:val="00EF74CC"/>
    <w:rsid w:val="00EF75D7"/>
    <w:rsid w:val="00EF7F5C"/>
    <w:rsid w:val="00F0153C"/>
    <w:rsid w:val="00F01F29"/>
    <w:rsid w:val="00F04619"/>
    <w:rsid w:val="00F05B8E"/>
    <w:rsid w:val="00F0659C"/>
    <w:rsid w:val="00F072F0"/>
    <w:rsid w:val="00F10CA0"/>
    <w:rsid w:val="00F1264C"/>
    <w:rsid w:val="00F13D8F"/>
    <w:rsid w:val="00F1438F"/>
    <w:rsid w:val="00F1611F"/>
    <w:rsid w:val="00F16747"/>
    <w:rsid w:val="00F20757"/>
    <w:rsid w:val="00F232EF"/>
    <w:rsid w:val="00F24E7A"/>
    <w:rsid w:val="00F250E1"/>
    <w:rsid w:val="00F256C1"/>
    <w:rsid w:val="00F30B3E"/>
    <w:rsid w:val="00F30E3B"/>
    <w:rsid w:val="00F30E58"/>
    <w:rsid w:val="00F35437"/>
    <w:rsid w:val="00F36045"/>
    <w:rsid w:val="00F403CC"/>
    <w:rsid w:val="00F41529"/>
    <w:rsid w:val="00F41C7F"/>
    <w:rsid w:val="00F41F00"/>
    <w:rsid w:val="00F42A57"/>
    <w:rsid w:val="00F42D44"/>
    <w:rsid w:val="00F4417B"/>
    <w:rsid w:val="00F44772"/>
    <w:rsid w:val="00F44EA1"/>
    <w:rsid w:val="00F45881"/>
    <w:rsid w:val="00F466B1"/>
    <w:rsid w:val="00F4698D"/>
    <w:rsid w:val="00F46A02"/>
    <w:rsid w:val="00F47623"/>
    <w:rsid w:val="00F4784D"/>
    <w:rsid w:val="00F4790A"/>
    <w:rsid w:val="00F47A28"/>
    <w:rsid w:val="00F50640"/>
    <w:rsid w:val="00F50E5B"/>
    <w:rsid w:val="00F51B3E"/>
    <w:rsid w:val="00F51FA7"/>
    <w:rsid w:val="00F53602"/>
    <w:rsid w:val="00F5457D"/>
    <w:rsid w:val="00F54DEB"/>
    <w:rsid w:val="00F5579F"/>
    <w:rsid w:val="00F5594A"/>
    <w:rsid w:val="00F55EA5"/>
    <w:rsid w:val="00F575A4"/>
    <w:rsid w:val="00F57911"/>
    <w:rsid w:val="00F626FA"/>
    <w:rsid w:val="00F64727"/>
    <w:rsid w:val="00F65818"/>
    <w:rsid w:val="00F6630C"/>
    <w:rsid w:val="00F66D09"/>
    <w:rsid w:val="00F67150"/>
    <w:rsid w:val="00F67D85"/>
    <w:rsid w:val="00F70887"/>
    <w:rsid w:val="00F70B63"/>
    <w:rsid w:val="00F715C2"/>
    <w:rsid w:val="00F72404"/>
    <w:rsid w:val="00F73385"/>
    <w:rsid w:val="00F74099"/>
    <w:rsid w:val="00F75C58"/>
    <w:rsid w:val="00F75FAE"/>
    <w:rsid w:val="00F76455"/>
    <w:rsid w:val="00F769E1"/>
    <w:rsid w:val="00F76EF0"/>
    <w:rsid w:val="00F82981"/>
    <w:rsid w:val="00F83724"/>
    <w:rsid w:val="00F83A30"/>
    <w:rsid w:val="00F844A0"/>
    <w:rsid w:val="00F849C2"/>
    <w:rsid w:val="00F8578A"/>
    <w:rsid w:val="00F857FE"/>
    <w:rsid w:val="00F866F3"/>
    <w:rsid w:val="00F87661"/>
    <w:rsid w:val="00F90959"/>
    <w:rsid w:val="00F92D45"/>
    <w:rsid w:val="00F930AA"/>
    <w:rsid w:val="00F93B9D"/>
    <w:rsid w:val="00F9438F"/>
    <w:rsid w:val="00F94AB5"/>
    <w:rsid w:val="00F94B9C"/>
    <w:rsid w:val="00F958B2"/>
    <w:rsid w:val="00F95B43"/>
    <w:rsid w:val="00F96448"/>
    <w:rsid w:val="00F96875"/>
    <w:rsid w:val="00FA0765"/>
    <w:rsid w:val="00FA11E1"/>
    <w:rsid w:val="00FA231C"/>
    <w:rsid w:val="00FA244F"/>
    <w:rsid w:val="00FA2C72"/>
    <w:rsid w:val="00FA3DE4"/>
    <w:rsid w:val="00FA4C8C"/>
    <w:rsid w:val="00FA4F66"/>
    <w:rsid w:val="00FA53F8"/>
    <w:rsid w:val="00FA5D5A"/>
    <w:rsid w:val="00FA7310"/>
    <w:rsid w:val="00FB0D0C"/>
    <w:rsid w:val="00FB16F6"/>
    <w:rsid w:val="00FB2CD6"/>
    <w:rsid w:val="00FB49B7"/>
    <w:rsid w:val="00FB514A"/>
    <w:rsid w:val="00FB7C29"/>
    <w:rsid w:val="00FC0701"/>
    <w:rsid w:val="00FC3695"/>
    <w:rsid w:val="00FC3C50"/>
    <w:rsid w:val="00FC4F63"/>
    <w:rsid w:val="00FC4FBA"/>
    <w:rsid w:val="00FC577E"/>
    <w:rsid w:val="00FC6291"/>
    <w:rsid w:val="00FC655B"/>
    <w:rsid w:val="00FC6562"/>
    <w:rsid w:val="00FC7B19"/>
    <w:rsid w:val="00FC7D35"/>
    <w:rsid w:val="00FC7F9E"/>
    <w:rsid w:val="00FD0C0F"/>
    <w:rsid w:val="00FD34E4"/>
    <w:rsid w:val="00FD54EF"/>
    <w:rsid w:val="00FD5672"/>
    <w:rsid w:val="00FD5E4A"/>
    <w:rsid w:val="00FD6B1A"/>
    <w:rsid w:val="00FD79AA"/>
    <w:rsid w:val="00FD7FAE"/>
    <w:rsid w:val="00FE0C4B"/>
    <w:rsid w:val="00FE2402"/>
    <w:rsid w:val="00FE247C"/>
    <w:rsid w:val="00FE2CEE"/>
    <w:rsid w:val="00FE3A2B"/>
    <w:rsid w:val="00FE3B3F"/>
    <w:rsid w:val="00FE3E54"/>
    <w:rsid w:val="00FE419D"/>
    <w:rsid w:val="00FF0F68"/>
    <w:rsid w:val="00FF1676"/>
    <w:rsid w:val="00FF2A3D"/>
    <w:rsid w:val="00FF3317"/>
    <w:rsid w:val="00FF3441"/>
    <w:rsid w:val="00FF3EAE"/>
    <w:rsid w:val="00FF3F93"/>
    <w:rsid w:val="00FF4171"/>
    <w:rsid w:val="00FF43BE"/>
    <w:rsid w:val="00FF479D"/>
    <w:rsid w:val="00FF5595"/>
    <w:rsid w:val="00FF68B9"/>
    <w:rsid w:val="00FF6C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D3012D"/>
  <w15:docId w15:val="{1C69A3C7-F260-4C5D-8C3C-7E3DA4583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9E1"/>
    <w:pPr>
      <w:ind w:firstLine="360"/>
    </w:pPr>
    <w:rPr>
      <w:sz w:val="24"/>
      <w:szCs w:val="24"/>
    </w:rPr>
  </w:style>
  <w:style w:type="paragraph" w:styleId="Heading1">
    <w:name w:val="heading 1"/>
    <w:basedOn w:val="Normal"/>
    <w:next w:val="Normal"/>
    <w:link w:val="Heading1Char"/>
    <w:uiPriority w:val="9"/>
    <w:qFormat/>
    <w:rsid w:val="00624EFE"/>
    <w:pPr>
      <w:keepNext/>
      <w:keepLines/>
      <w:spacing w:before="240" w:after="0" w:line="480" w:lineRule="auto"/>
      <w:ind w:firstLine="0"/>
      <w:outlineLvl w:val="0"/>
    </w:pPr>
    <w:rPr>
      <w:rFonts w:ascii="Times New Roman" w:eastAsiaTheme="majorEastAsia" w:hAnsi="Times New Roman" w:cs="Times New Roman"/>
      <w:b/>
      <w:color w:val="000000" w:themeColor="text1"/>
      <w:sz w:val="26"/>
      <w:szCs w:val="26"/>
    </w:rPr>
  </w:style>
  <w:style w:type="paragraph" w:styleId="Heading2">
    <w:name w:val="heading 2"/>
    <w:basedOn w:val="Normal"/>
    <w:next w:val="Normal"/>
    <w:link w:val="Heading2Char"/>
    <w:uiPriority w:val="9"/>
    <w:unhideWhenUsed/>
    <w:qFormat/>
    <w:rsid w:val="00500450"/>
    <w:pPr>
      <w:keepNext/>
      <w:keepLines/>
      <w:spacing w:before="40" w:after="0" w:line="480" w:lineRule="auto"/>
      <w:ind w:firstLine="0"/>
      <w:outlineLvl w:val="1"/>
    </w:pPr>
    <w:rPr>
      <w:rFonts w:ascii="Times New Roman" w:eastAsiaTheme="majorEastAsia" w:hAnsi="Times New Roman" w:cs="Times New Roman"/>
      <w:b/>
    </w:rPr>
  </w:style>
  <w:style w:type="paragraph" w:styleId="Heading3">
    <w:name w:val="heading 3"/>
    <w:basedOn w:val="Normal"/>
    <w:next w:val="Normal"/>
    <w:link w:val="Heading3Char"/>
    <w:uiPriority w:val="9"/>
    <w:unhideWhenUsed/>
    <w:qFormat/>
    <w:rsid w:val="002767EC"/>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2767EC"/>
    <w:pPr>
      <w:keepNext/>
      <w:keepLines/>
      <w:widowControl w:val="0"/>
      <w:spacing w:before="280" w:after="290" w:line="376" w:lineRule="auto"/>
      <w:ind w:left="720" w:hanging="720"/>
      <w:jc w:val="both"/>
      <w:outlineLvl w:val="3"/>
    </w:pPr>
    <w:rPr>
      <w:rFonts w:ascii="Times New Roman" w:eastAsiaTheme="majorEastAsia" w:hAnsi="Times New Roman" w:cs="Times New Roman"/>
      <w:b/>
      <w:bCs/>
      <w:i/>
    </w:rPr>
  </w:style>
  <w:style w:type="paragraph" w:styleId="Heading5">
    <w:name w:val="heading 5"/>
    <w:basedOn w:val="Normal"/>
    <w:next w:val="Normal"/>
    <w:link w:val="Heading5Char"/>
    <w:uiPriority w:val="9"/>
    <w:unhideWhenUsed/>
    <w:qFormat/>
    <w:rsid w:val="002767EC"/>
    <w:pPr>
      <w:keepNext/>
      <w:keepLines/>
      <w:widowControl w:val="0"/>
      <w:spacing w:before="280" w:after="290" w:line="376" w:lineRule="auto"/>
      <w:ind w:firstLine="432"/>
      <w:jc w:val="both"/>
      <w:outlineLvl w:val="4"/>
    </w:pPr>
    <w:rPr>
      <w:rFonts w:ascii="Times New Roman" w:hAnsi="Times New Roman" w:cs="Times New Roman"/>
      <w:b/>
      <w:bCs/>
      <w:sz w:val="28"/>
      <w:szCs w:val="28"/>
    </w:rPr>
  </w:style>
  <w:style w:type="paragraph" w:styleId="Heading6">
    <w:name w:val="heading 6"/>
    <w:basedOn w:val="Normal"/>
    <w:next w:val="Normal"/>
    <w:link w:val="Heading6Char"/>
    <w:uiPriority w:val="9"/>
    <w:unhideWhenUsed/>
    <w:qFormat/>
    <w:rsid w:val="002767EC"/>
    <w:pPr>
      <w:keepNext/>
      <w:keepLines/>
      <w:widowControl w:val="0"/>
      <w:spacing w:before="240" w:after="64" w:line="320" w:lineRule="auto"/>
      <w:ind w:firstLine="432"/>
      <w:jc w:val="both"/>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unhideWhenUsed/>
    <w:qFormat/>
    <w:rsid w:val="002767EC"/>
    <w:pPr>
      <w:keepNext/>
      <w:keepLines/>
      <w:widowControl w:val="0"/>
      <w:spacing w:before="240" w:after="64" w:line="320" w:lineRule="auto"/>
      <w:ind w:firstLine="432"/>
      <w:jc w:val="both"/>
      <w:outlineLvl w:val="6"/>
    </w:pPr>
    <w:rPr>
      <w:rFonts w:ascii="Times New Roman" w:hAnsi="Times New Roman" w:cs="Times New Roman"/>
      <w:b/>
      <w:bCs/>
    </w:rPr>
  </w:style>
  <w:style w:type="paragraph" w:styleId="Heading8">
    <w:name w:val="heading 8"/>
    <w:basedOn w:val="Normal"/>
    <w:next w:val="Normal"/>
    <w:link w:val="Heading8Char"/>
    <w:uiPriority w:val="9"/>
    <w:unhideWhenUsed/>
    <w:qFormat/>
    <w:rsid w:val="002767EC"/>
    <w:pPr>
      <w:keepNext/>
      <w:keepLines/>
      <w:widowControl w:val="0"/>
      <w:spacing w:before="240" w:after="64" w:line="320" w:lineRule="auto"/>
      <w:ind w:firstLine="432"/>
      <w:jc w:val="both"/>
      <w:outlineLvl w:val="7"/>
    </w:pPr>
    <w:rPr>
      <w:rFonts w:asciiTheme="majorHAnsi" w:eastAsiaTheme="majorEastAsia" w:hAnsiTheme="majorHAnsi" w:cstheme="majorBidi"/>
    </w:rPr>
  </w:style>
  <w:style w:type="paragraph" w:styleId="Heading9">
    <w:name w:val="heading 9"/>
    <w:basedOn w:val="Normal"/>
    <w:next w:val="Normal"/>
    <w:link w:val="Heading9Char"/>
    <w:uiPriority w:val="9"/>
    <w:unhideWhenUsed/>
    <w:qFormat/>
    <w:rsid w:val="002767EC"/>
    <w:pPr>
      <w:keepNext/>
      <w:keepLines/>
      <w:widowControl w:val="0"/>
      <w:spacing w:before="240" w:after="64" w:line="320" w:lineRule="auto"/>
      <w:ind w:firstLine="432"/>
      <w:jc w:val="both"/>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7D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7D7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24EFE"/>
    <w:rPr>
      <w:rFonts w:ascii="Times New Roman" w:eastAsiaTheme="majorEastAsia" w:hAnsi="Times New Roman" w:cs="Times New Roman"/>
      <w:b/>
      <w:color w:val="000000" w:themeColor="text1"/>
      <w:sz w:val="26"/>
      <w:szCs w:val="26"/>
    </w:rPr>
  </w:style>
  <w:style w:type="paragraph" w:styleId="ListParagraph">
    <w:name w:val="List Paragraph"/>
    <w:basedOn w:val="Normal"/>
    <w:uiPriority w:val="34"/>
    <w:qFormat/>
    <w:rsid w:val="002B4973"/>
    <w:pPr>
      <w:ind w:left="720"/>
      <w:contextualSpacing/>
    </w:pPr>
  </w:style>
  <w:style w:type="character" w:styleId="PlaceholderText">
    <w:name w:val="Placeholder Text"/>
    <w:basedOn w:val="DefaultParagraphFont"/>
    <w:uiPriority w:val="99"/>
    <w:semiHidden/>
    <w:rsid w:val="00E80298"/>
    <w:rPr>
      <w:color w:val="808080"/>
    </w:rPr>
  </w:style>
  <w:style w:type="paragraph" w:styleId="NormalWeb">
    <w:name w:val="Normal (Web)"/>
    <w:basedOn w:val="Normal"/>
    <w:uiPriority w:val="99"/>
    <w:unhideWhenUsed/>
    <w:rsid w:val="0075193D"/>
    <w:pPr>
      <w:spacing w:before="100" w:beforeAutospacing="1" w:after="100" w:afterAutospacing="1" w:line="240" w:lineRule="auto"/>
    </w:pPr>
    <w:rPr>
      <w:rFonts w:ascii="Times New Roman" w:eastAsia="Times New Roman" w:hAnsi="Times New Roman" w:cs="Times New Roman"/>
    </w:rPr>
  </w:style>
  <w:style w:type="table" w:styleId="TableGrid">
    <w:name w:val="Table Grid"/>
    <w:basedOn w:val="TableNormal"/>
    <w:uiPriority w:val="39"/>
    <w:rsid w:val="003B2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26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26743"/>
    <w:rPr>
      <w:rFonts w:ascii="Courier New" w:eastAsia="Times New Roman" w:hAnsi="Courier New" w:cs="Courier New"/>
      <w:sz w:val="20"/>
      <w:szCs w:val="20"/>
    </w:rPr>
  </w:style>
  <w:style w:type="paragraph" w:customStyle="1" w:styleId="EndNoteBibliographyTitle">
    <w:name w:val="EndNote Bibliography Title"/>
    <w:basedOn w:val="Normal"/>
    <w:link w:val="EndNoteBibliographyTitleChar"/>
    <w:rsid w:val="00AF64E5"/>
    <w:pPr>
      <w:spacing w:after="0"/>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AF64E5"/>
    <w:rPr>
      <w:rFonts w:ascii="Calibri" w:hAnsi="Calibri" w:cs="Calibri"/>
      <w:noProof/>
      <w:szCs w:val="24"/>
    </w:rPr>
  </w:style>
  <w:style w:type="paragraph" w:customStyle="1" w:styleId="EndNoteBibliography">
    <w:name w:val="EndNote Bibliography"/>
    <w:basedOn w:val="Normal"/>
    <w:link w:val="EndNoteBibliographyChar"/>
    <w:rsid w:val="00AF64E5"/>
    <w:pPr>
      <w:spacing w:line="240" w:lineRule="auto"/>
    </w:pPr>
    <w:rPr>
      <w:rFonts w:ascii="Calibri" w:hAnsi="Calibri" w:cs="Calibri"/>
      <w:noProof/>
      <w:sz w:val="22"/>
    </w:rPr>
  </w:style>
  <w:style w:type="character" w:customStyle="1" w:styleId="EndNoteBibliographyChar">
    <w:name w:val="EndNote Bibliography Char"/>
    <w:basedOn w:val="DefaultParagraphFont"/>
    <w:link w:val="EndNoteBibliography"/>
    <w:rsid w:val="00AF64E5"/>
    <w:rPr>
      <w:rFonts w:ascii="Calibri" w:hAnsi="Calibri" w:cs="Calibri"/>
      <w:noProof/>
      <w:szCs w:val="24"/>
    </w:rPr>
  </w:style>
  <w:style w:type="paragraph" w:styleId="NoSpacing">
    <w:name w:val="No Spacing"/>
    <w:uiPriority w:val="1"/>
    <w:qFormat/>
    <w:rsid w:val="00773AA7"/>
    <w:pPr>
      <w:spacing w:after="0" w:line="240" w:lineRule="auto"/>
      <w:ind w:firstLine="360"/>
    </w:pPr>
    <w:rPr>
      <w:sz w:val="24"/>
      <w:szCs w:val="24"/>
    </w:rPr>
  </w:style>
  <w:style w:type="character" w:styleId="Hyperlink">
    <w:name w:val="Hyperlink"/>
    <w:basedOn w:val="DefaultParagraphFont"/>
    <w:uiPriority w:val="99"/>
    <w:unhideWhenUsed/>
    <w:rsid w:val="005D06E4"/>
    <w:rPr>
      <w:color w:val="0000FF"/>
      <w:u w:val="single"/>
    </w:rPr>
  </w:style>
  <w:style w:type="character" w:customStyle="1" w:styleId="Heading2Char">
    <w:name w:val="Heading 2 Char"/>
    <w:basedOn w:val="DefaultParagraphFont"/>
    <w:link w:val="Heading2"/>
    <w:uiPriority w:val="9"/>
    <w:rsid w:val="00500450"/>
    <w:rPr>
      <w:rFonts w:ascii="Times New Roman" w:eastAsiaTheme="majorEastAsia" w:hAnsi="Times New Roman" w:cs="Times New Roman"/>
      <w:b/>
      <w:sz w:val="24"/>
      <w:szCs w:val="24"/>
    </w:rPr>
  </w:style>
  <w:style w:type="character" w:customStyle="1" w:styleId="Heading3Char">
    <w:name w:val="Heading 3 Char"/>
    <w:basedOn w:val="DefaultParagraphFont"/>
    <w:link w:val="Heading3"/>
    <w:uiPriority w:val="9"/>
    <w:rsid w:val="002767E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767EC"/>
    <w:rPr>
      <w:rFonts w:ascii="Times New Roman" w:eastAsiaTheme="majorEastAsia" w:hAnsi="Times New Roman" w:cs="Times New Roman"/>
      <w:b/>
      <w:bCs/>
      <w:i/>
      <w:sz w:val="24"/>
      <w:szCs w:val="24"/>
    </w:rPr>
  </w:style>
  <w:style w:type="character" w:customStyle="1" w:styleId="Heading5Char">
    <w:name w:val="Heading 5 Char"/>
    <w:basedOn w:val="DefaultParagraphFont"/>
    <w:link w:val="Heading5"/>
    <w:uiPriority w:val="9"/>
    <w:rsid w:val="002767EC"/>
    <w:rPr>
      <w:rFonts w:ascii="Times New Roman" w:hAnsi="Times New Roman" w:cs="Times New Roman"/>
      <w:b/>
      <w:bCs/>
      <w:sz w:val="28"/>
      <w:szCs w:val="28"/>
    </w:rPr>
  </w:style>
  <w:style w:type="character" w:customStyle="1" w:styleId="Heading6Char">
    <w:name w:val="Heading 6 Char"/>
    <w:basedOn w:val="DefaultParagraphFont"/>
    <w:link w:val="Heading6"/>
    <w:uiPriority w:val="9"/>
    <w:rsid w:val="002767EC"/>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rsid w:val="002767EC"/>
    <w:rPr>
      <w:rFonts w:ascii="Times New Roman" w:hAnsi="Times New Roman" w:cs="Times New Roman"/>
      <w:b/>
      <w:bCs/>
      <w:sz w:val="24"/>
      <w:szCs w:val="24"/>
    </w:rPr>
  </w:style>
  <w:style w:type="character" w:customStyle="1" w:styleId="Heading8Char">
    <w:name w:val="Heading 8 Char"/>
    <w:basedOn w:val="DefaultParagraphFont"/>
    <w:link w:val="Heading8"/>
    <w:uiPriority w:val="9"/>
    <w:rsid w:val="002767EC"/>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rsid w:val="002767EC"/>
    <w:rPr>
      <w:rFonts w:asciiTheme="majorHAnsi" w:eastAsiaTheme="majorEastAsia" w:hAnsiTheme="majorHAnsi" w:cstheme="majorBidi"/>
      <w:sz w:val="24"/>
      <w:szCs w:val="21"/>
    </w:rPr>
  </w:style>
  <w:style w:type="paragraph" w:customStyle="1" w:styleId="ChapterStyleforTOC">
    <w:name w:val="Chapter Style for TOC"/>
    <w:basedOn w:val="Normal"/>
    <w:link w:val="ChapterStyleforTOCChar"/>
    <w:rsid w:val="002767EC"/>
    <w:pPr>
      <w:spacing w:after="200" w:line="480" w:lineRule="auto"/>
      <w:ind w:firstLine="0"/>
    </w:pPr>
    <w:rPr>
      <w:rFonts w:ascii="Times New Roman" w:eastAsia="SimSun" w:hAnsi="Times New Roman" w:cs="Times New Roman"/>
      <w:lang w:eastAsia="en-US"/>
    </w:rPr>
  </w:style>
  <w:style w:type="paragraph" w:customStyle="1" w:styleId="ChapterHeading">
    <w:name w:val="Chapter Heading"/>
    <w:basedOn w:val="ChapterStyleforTOC"/>
    <w:link w:val="ChapterHeadingChar"/>
    <w:rsid w:val="002767EC"/>
    <w:rPr>
      <w:b/>
    </w:rPr>
  </w:style>
  <w:style w:type="character" w:customStyle="1" w:styleId="ChapterStyleforTOCChar">
    <w:name w:val="Chapter Style for TOC Char"/>
    <w:link w:val="ChapterStyleforTOC"/>
    <w:rsid w:val="002767EC"/>
    <w:rPr>
      <w:rFonts w:ascii="Times New Roman" w:eastAsia="SimSun" w:hAnsi="Times New Roman" w:cs="Times New Roman"/>
      <w:sz w:val="24"/>
      <w:szCs w:val="24"/>
      <w:lang w:eastAsia="en-US"/>
    </w:rPr>
  </w:style>
  <w:style w:type="paragraph" w:customStyle="1" w:styleId="Default">
    <w:name w:val="Default"/>
    <w:rsid w:val="002767EC"/>
    <w:pPr>
      <w:autoSpaceDE w:val="0"/>
      <w:autoSpaceDN w:val="0"/>
      <w:adjustRightInd w:val="0"/>
      <w:spacing w:after="0" w:line="240" w:lineRule="auto"/>
    </w:pPr>
    <w:rPr>
      <w:rFonts w:ascii="Arial" w:eastAsia="SimSun" w:hAnsi="Arial" w:cs="Arial"/>
      <w:color w:val="000000"/>
      <w:sz w:val="24"/>
      <w:szCs w:val="24"/>
      <w:lang w:eastAsia="en-US"/>
    </w:rPr>
  </w:style>
  <w:style w:type="character" w:customStyle="1" w:styleId="ChapterHeadingChar">
    <w:name w:val="Chapter Heading Char"/>
    <w:link w:val="ChapterHeading"/>
    <w:rsid w:val="002767EC"/>
    <w:rPr>
      <w:rFonts w:ascii="Times New Roman" w:eastAsia="SimSun" w:hAnsi="Times New Roman" w:cs="Times New Roman"/>
      <w:b/>
      <w:sz w:val="24"/>
      <w:szCs w:val="24"/>
      <w:lang w:eastAsia="en-US"/>
    </w:rPr>
  </w:style>
  <w:style w:type="paragraph" w:customStyle="1" w:styleId="Chapterheading0">
    <w:name w:val="Chapter heading"/>
    <w:basedOn w:val="ChapterHeading"/>
    <w:link w:val="ChapterheadingChar0"/>
    <w:qFormat/>
    <w:rsid w:val="002767EC"/>
    <w:pPr>
      <w:jc w:val="both"/>
    </w:pPr>
    <w:rPr>
      <w:b w:val="0"/>
    </w:rPr>
  </w:style>
  <w:style w:type="paragraph" w:styleId="Header">
    <w:name w:val="header"/>
    <w:basedOn w:val="Normal"/>
    <w:link w:val="HeaderChar"/>
    <w:uiPriority w:val="99"/>
    <w:unhideWhenUsed/>
    <w:rsid w:val="002767EC"/>
    <w:pPr>
      <w:tabs>
        <w:tab w:val="center" w:pos="4680"/>
        <w:tab w:val="right" w:pos="9360"/>
      </w:tabs>
      <w:spacing w:after="0" w:line="240" w:lineRule="auto"/>
      <w:ind w:firstLine="0"/>
    </w:pPr>
    <w:rPr>
      <w:rFonts w:ascii="Times New Roman" w:eastAsia="SimSun" w:hAnsi="Times New Roman" w:cs="Times New Roman"/>
      <w:sz w:val="22"/>
      <w:szCs w:val="22"/>
      <w:lang w:eastAsia="en-US"/>
    </w:rPr>
  </w:style>
  <w:style w:type="character" w:customStyle="1" w:styleId="HeaderChar">
    <w:name w:val="Header Char"/>
    <w:basedOn w:val="DefaultParagraphFont"/>
    <w:link w:val="Header"/>
    <w:uiPriority w:val="99"/>
    <w:rsid w:val="002767EC"/>
    <w:rPr>
      <w:rFonts w:ascii="Times New Roman" w:eastAsia="SimSun" w:hAnsi="Times New Roman" w:cs="Times New Roman"/>
      <w:lang w:eastAsia="en-US"/>
    </w:rPr>
  </w:style>
  <w:style w:type="character" w:customStyle="1" w:styleId="ChapterheadingChar0">
    <w:name w:val="Chapter heading Char"/>
    <w:link w:val="Chapterheading0"/>
    <w:rsid w:val="002767EC"/>
    <w:rPr>
      <w:rFonts w:ascii="Times New Roman" w:eastAsia="SimSun" w:hAnsi="Times New Roman" w:cs="Times New Roman"/>
      <w:sz w:val="24"/>
      <w:szCs w:val="24"/>
      <w:lang w:eastAsia="en-US"/>
    </w:rPr>
  </w:style>
  <w:style w:type="paragraph" w:styleId="Footer">
    <w:name w:val="footer"/>
    <w:basedOn w:val="Normal"/>
    <w:link w:val="FooterChar"/>
    <w:uiPriority w:val="99"/>
    <w:unhideWhenUsed/>
    <w:rsid w:val="002767EC"/>
    <w:pPr>
      <w:tabs>
        <w:tab w:val="center" w:pos="4680"/>
        <w:tab w:val="right" w:pos="9360"/>
      </w:tabs>
      <w:spacing w:after="0" w:line="240" w:lineRule="auto"/>
      <w:ind w:firstLine="0"/>
    </w:pPr>
    <w:rPr>
      <w:rFonts w:ascii="Times New Roman" w:eastAsia="SimSun" w:hAnsi="Times New Roman" w:cs="Times New Roman"/>
      <w:sz w:val="22"/>
      <w:szCs w:val="22"/>
      <w:lang w:eastAsia="en-US"/>
    </w:rPr>
  </w:style>
  <w:style w:type="character" w:customStyle="1" w:styleId="FooterChar">
    <w:name w:val="Footer Char"/>
    <w:basedOn w:val="DefaultParagraphFont"/>
    <w:link w:val="Footer"/>
    <w:uiPriority w:val="99"/>
    <w:rsid w:val="002767EC"/>
    <w:rPr>
      <w:rFonts w:ascii="Times New Roman" w:eastAsia="SimSun" w:hAnsi="Times New Roman" w:cs="Times New Roman"/>
      <w:lang w:eastAsia="en-US"/>
    </w:rPr>
  </w:style>
  <w:style w:type="paragraph" w:styleId="TOCHeading">
    <w:name w:val="TOC Heading"/>
    <w:basedOn w:val="Heading1"/>
    <w:next w:val="Normal"/>
    <w:uiPriority w:val="39"/>
    <w:unhideWhenUsed/>
    <w:qFormat/>
    <w:rsid w:val="002767EC"/>
    <w:pPr>
      <w:jc w:val="center"/>
      <w:outlineLvl w:val="9"/>
    </w:pPr>
    <w:rPr>
      <w:sz w:val="24"/>
      <w:szCs w:val="24"/>
    </w:rPr>
  </w:style>
  <w:style w:type="paragraph" w:styleId="TOC3">
    <w:name w:val="toc 3"/>
    <w:basedOn w:val="Normal"/>
    <w:next w:val="Normal"/>
    <w:autoRedefine/>
    <w:uiPriority w:val="39"/>
    <w:unhideWhenUsed/>
    <w:rsid w:val="002767EC"/>
    <w:pPr>
      <w:spacing w:after="100" w:line="276" w:lineRule="auto"/>
      <w:ind w:left="440" w:firstLine="0"/>
    </w:pPr>
    <w:rPr>
      <w:rFonts w:ascii="Times New Roman" w:eastAsia="SimSun" w:hAnsi="Times New Roman" w:cs="Times New Roman"/>
      <w:sz w:val="22"/>
      <w:szCs w:val="22"/>
      <w:lang w:eastAsia="en-US"/>
    </w:rPr>
  </w:style>
  <w:style w:type="paragraph" w:styleId="TOC2">
    <w:name w:val="toc 2"/>
    <w:basedOn w:val="Normal"/>
    <w:next w:val="Normal"/>
    <w:autoRedefine/>
    <w:uiPriority w:val="39"/>
    <w:unhideWhenUsed/>
    <w:rsid w:val="002767EC"/>
    <w:pPr>
      <w:spacing w:after="100" w:line="276" w:lineRule="auto"/>
      <w:ind w:left="220" w:firstLine="0"/>
    </w:pPr>
    <w:rPr>
      <w:rFonts w:ascii="Times New Roman" w:eastAsia="SimSun" w:hAnsi="Times New Roman" w:cs="Times New Roman"/>
      <w:sz w:val="22"/>
      <w:szCs w:val="22"/>
      <w:lang w:eastAsia="en-US"/>
    </w:rPr>
  </w:style>
  <w:style w:type="paragraph" w:styleId="Subtitle">
    <w:name w:val="Subtitle"/>
    <w:basedOn w:val="Normal"/>
    <w:next w:val="Normal"/>
    <w:link w:val="SubtitleChar"/>
    <w:uiPriority w:val="11"/>
    <w:qFormat/>
    <w:rsid w:val="002767EC"/>
    <w:pPr>
      <w:widowControl w:val="0"/>
      <w:spacing w:before="240" w:after="60" w:line="312" w:lineRule="auto"/>
      <w:ind w:firstLine="432"/>
      <w:jc w:val="center"/>
      <w:outlineLvl w:val="1"/>
    </w:pPr>
    <w:rPr>
      <w:rFonts w:asciiTheme="majorHAnsi" w:eastAsia="SimSun" w:hAnsiTheme="majorHAnsi" w:cstheme="majorBidi"/>
      <w:b/>
      <w:bCs/>
      <w:kern w:val="28"/>
      <w:sz w:val="32"/>
      <w:szCs w:val="32"/>
    </w:rPr>
  </w:style>
  <w:style w:type="character" w:customStyle="1" w:styleId="SubtitleChar">
    <w:name w:val="Subtitle Char"/>
    <w:basedOn w:val="DefaultParagraphFont"/>
    <w:link w:val="Subtitle"/>
    <w:uiPriority w:val="11"/>
    <w:rsid w:val="002767EC"/>
    <w:rPr>
      <w:rFonts w:asciiTheme="majorHAnsi" w:eastAsia="SimSun" w:hAnsiTheme="majorHAnsi" w:cstheme="majorBidi"/>
      <w:b/>
      <w:bCs/>
      <w:kern w:val="28"/>
      <w:sz w:val="32"/>
      <w:szCs w:val="32"/>
    </w:rPr>
  </w:style>
  <w:style w:type="paragraph" w:styleId="TOC1">
    <w:name w:val="toc 1"/>
    <w:basedOn w:val="Normal"/>
    <w:next w:val="Normal"/>
    <w:autoRedefine/>
    <w:uiPriority w:val="39"/>
    <w:unhideWhenUsed/>
    <w:rsid w:val="002767EC"/>
    <w:pPr>
      <w:spacing w:after="100"/>
      <w:ind w:firstLine="432"/>
    </w:pPr>
    <w:rPr>
      <w:rFonts w:ascii="Times New Roman" w:hAnsi="Times New Roman" w:cs="Times New Roman"/>
      <w:sz w:val="22"/>
      <w:lang w:eastAsia="en-US"/>
    </w:rPr>
  </w:style>
  <w:style w:type="character" w:customStyle="1" w:styleId="apple-converted-space">
    <w:name w:val="apple-converted-space"/>
    <w:basedOn w:val="DefaultParagraphFont"/>
    <w:rsid w:val="002767EC"/>
  </w:style>
  <w:style w:type="paragraph" w:styleId="BalloonText">
    <w:name w:val="Balloon Text"/>
    <w:basedOn w:val="Normal"/>
    <w:link w:val="BalloonTextChar"/>
    <w:uiPriority w:val="99"/>
    <w:semiHidden/>
    <w:unhideWhenUsed/>
    <w:rsid w:val="002767EC"/>
    <w:pPr>
      <w:widowControl w:val="0"/>
      <w:spacing w:after="120" w:line="480" w:lineRule="auto"/>
      <w:ind w:firstLine="432"/>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67EC"/>
    <w:rPr>
      <w:rFonts w:ascii="Tahoma" w:hAnsi="Tahoma" w:cs="Tahoma"/>
      <w:sz w:val="16"/>
      <w:szCs w:val="16"/>
    </w:rPr>
  </w:style>
  <w:style w:type="character" w:styleId="CommentReference">
    <w:name w:val="annotation reference"/>
    <w:basedOn w:val="DefaultParagraphFont"/>
    <w:uiPriority w:val="99"/>
    <w:semiHidden/>
    <w:unhideWhenUsed/>
    <w:rsid w:val="002767EC"/>
    <w:rPr>
      <w:sz w:val="16"/>
      <w:szCs w:val="16"/>
    </w:rPr>
  </w:style>
  <w:style w:type="paragraph" w:styleId="CommentText">
    <w:name w:val="annotation text"/>
    <w:basedOn w:val="Normal"/>
    <w:link w:val="CommentTextChar"/>
    <w:uiPriority w:val="99"/>
    <w:semiHidden/>
    <w:unhideWhenUsed/>
    <w:rsid w:val="002767EC"/>
    <w:pPr>
      <w:widowControl w:val="0"/>
      <w:spacing w:after="120" w:line="480" w:lineRule="auto"/>
      <w:ind w:firstLine="432"/>
      <w:jc w:val="both"/>
    </w:pPr>
    <w:rPr>
      <w:rFonts w:ascii="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2767EC"/>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767EC"/>
    <w:rPr>
      <w:b/>
      <w:bCs/>
    </w:rPr>
  </w:style>
  <w:style w:type="character" w:customStyle="1" w:styleId="CommentSubjectChar">
    <w:name w:val="Comment Subject Char"/>
    <w:basedOn w:val="CommentTextChar"/>
    <w:link w:val="CommentSubject"/>
    <w:uiPriority w:val="99"/>
    <w:semiHidden/>
    <w:rsid w:val="002767EC"/>
    <w:rPr>
      <w:rFonts w:ascii="Times New Roman" w:hAnsi="Times New Roman" w:cs="Times New Roman"/>
      <w:b/>
      <w:bCs/>
      <w:sz w:val="20"/>
      <w:szCs w:val="20"/>
    </w:rPr>
  </w:style>
  <w:style w:type="character" w:styleId="Emphasis">
    <w:name w:val="Emphasis"/>
    <w:basedOn w:val="DefaultParagraphFont"/>
    <w:uiPriority w:val="20"/>
    <w:qFormat/>
    <w:rsid w:val="002767EC"/>
    <w:rPr>
      <w:i/>
      <w:iCs/>
    </w:rPr>
  </w:style>
  <w:style w:type="paragraph" w:styleId="TOC4">
    <w:name w:val="toc 4"/>
    <w:basedOn w:val="Normal"/>
    <w:next w:val="Normal"/>
    <w:autoRedefine/>
    <w:uiPriority w:val="39"/>
    <w:unhideWhenUsed/>
    <w:rsid w:val="002767EC"/>
    <w:pPr>
      <w:spacing w:after="100" w:line="276" w:lineRule="auto"/>
      <w:ind w:left="660" w:firstLine="0"/>
    </w:pPr>
    <w:rPr>
      <w:rFonts w:ascii="Times New Roman" w:eastAsia="SimSun" w:hAnsi="Times New Roman" w:cs="Times New Roman"/>
      <w:sz w:val="22"/>
      <w:szCs w:val="22"/>
      <w:lang w:eastAsia="en-US"/>
    </w:rPr>
  </w:style>
  <w:style w:type="paragraph" w:styleId="Caption">
    <w:name w:val="caption"/>
    <w:basedOn w:val="Normal"/>
    <w:next w:val="Normal"/>
    <w:uiPriority w:val="35"/>
    <w:unhideWhenUsed/>
    <w:qFormat/>
    <w:rsid w:val="002767EC"/>
    <w:pPr>
      <w:spacing w:after="200" w:line="240" w:lineRule="auto"/>
      <w:ind w:firstLine="0"/>
    </w:pPr>
    <w:rPr>
      <w:rFonts w:ascii="Times New Roman" w:eastAsia="SimSun" w:hAnsi="Times New Roman" w:cs="Times New Roman"/>
      <w:i/>
      <w:iCs/>
      <w:color w:val="44546A" w:themeColor="text2"/>
      <w:sz w:val="18"/>
      <w:szCs w:val="18"/>
      <w:lang w:eastAsia="en-US"/>
    </w:rPr>
  </w:style>
  <w:style w:type="paragraph" w:styleId="TableofFigures">
    <w:name w:val="table of figures"/>
    <w:basedOn w:val="Normal"/>
    <w:next w:val="Normal"/>
    <w:uiPriority w:val="99"/>
    <w:unhideWhenUsed/>
    <w:rsid w:val="002767EC"/>
    <w:pPr>
      <w:spacing w:after="0" w:line="276" w:lineRule="auto"/>
      <w:ind w:firstLine="0"/>
    </w:pPr>
    <w:rPr>
      <w:rFonts w:ascii="Times New Roman" w:eastAsia="SimSun" w:hAnsi="Times New Roman" w:cs="Times New Roman"/>
      <w:sz w:val="22"/>
      <w:szCs w:val="22"/>
      <w:lang w:eastAsia="en-US"/>
    </w:rPr>
  </w:style>
  <w:style w:type="character" w:styleId="LineNumber">
    <w:name w:val="line number"/>
    <w:basedOn w:val="DefaultParagraphFont"/>
    <w:uiPriority w:val="99"/>
    <w:semiHidden/>
    <w:unhideWhenUsed/>
    <w:rsid w:val="00C75086"/>
  </w:style>
  <w:style w:type="character" w:customStyle="1" w:styleId="InternetLink">
    <w:name w:val="Internet Link"/>
    <w:basedOn w:val="DefaultParagraphFont"/>
    <w:uiPriority w:val="99"/>
    <w:semiHidden/>
    <w:unhideWhenUsed/>
    <w:rsid w:val="00D5282F"/>
    <w:rPr>
      <w:color w:val="0000FF"/>
      <w:u w:val="single"/>
    </w:rPr>
  </w:style>
  <w:style w:type="paragraph" w:styleId="Bibliography">
    <w:name w:val="Bibliography"/>
    <w:basedOn w:val="Normal"/>
    <w:next w:val="Normal"/>
    <w:uiPriority w:val="37"/>
    <w:semiHidden/>
    <w:unhideWhenUsed/>
    <w:rsid w:val="008F0EEC"/>
  </w:style>
  <w:style w:type="paragraph" w:customStyle="1" w:styleId="FirstParagraph">
    <w:name w:val="First Paragraph"/>
    <w:basedOn w:val="BodyText"/>
    <w:next w:val="BodyText"/>
    <w:qFormat/>
    <w:rsid w:val="00A53D54"/>
    <w:pPr>
      <w:spacing w:before="180" w:after="180" w:line="240" w:lineRule="auto"/>
      <w:ind w:firstLine="0"/>
    </w:pPr>
    <w:rPr>
      <w:rFonts w:eastAsiaTheme="minorHAnsi"/>
      <w:lang w:eastAsia="en-US"/>
    </w:rPr>
  </w:style>
  <w:style w:type="paragraph" w:customStyle="1" w:styleId="Compact">
    <w:name w:val="Compact"/>
    <w:basedOn w:val="BodyText"/>
    <w:qFormat/>
    <w:rsid w:val="00A53D54"/>
    <w:pPr>
      <w:spacing w:before="36" w:after="36" w:line="240" w:lineRule="auto"/>
      <w:ind w:firstLine="0"/>
    </w:pPr>
    <w:rPr>
      <w:rFonts w:eastAsiaTheme="minorHAnsi"/>
      <w:lang w:eastAsia="en-US"/>
    </w:rPr>
  </w:style>
  <w:style w:type="table" w:customStyle="1" w:styleId="Table">
    <w:name w:val="Table"/>
    <w:semiHidden/>
    <w:unhideWhenUsed/>
    <w:qFormat/>
    <w:rsid w:val="00A53D54"/>
    <w:pPr>
      <w:spacing w:after="200" w:line="240" w:lineRule="auto"/>
    </w:pPr>
    <w:rPr>
      <w:rFonts w:eastAsiaTheme="minorHAnsi"/>
      <w:sz w:val="24"/>
      <w:szCs w:val="24"/>
      <w:lang w:eastAsia="en-US"/>
    </w:rPr>
    <w:tblPr>
      <w:tblInd w:w="0" w:type="dxa"/>
      <w:tblCellMar>
        <w:top w:w="0" w:type="dxa"/>
        <w:left w:w="108" w:type="dxa"/>
        <w:bottom w:w="0" w:type="dxa"/>
        <w:right w:w="108" w:type="dxa"/>
      </w:tblCellMar>
    </w:tblPr>
  </w:style>
  <w:style w:type="character" w:customStyle="1" w:styleId="VerbatimChar">
    <w:name w:val="Verbatim Char"/>
    <w:basedOn w:val="DefaultParagraphFont"/>
    <w:link w:val="SourceCode"/>
    <w:rsid w:val="00A53D54"/>
    <w:rPr>
      <w:rFonts w:ascii="Consolas" w:hAnsi="Consolas"/>
      <w:shd w:val="clear" w:color="auto" w:fill="F8F8F8"/>
    </w:rPr>
  </w:style>
  <w:style w:type="paragraph" w:customStyle="1" w:styleId="SourceCode">
    <w:name w:val="Source Code"/>
    <w:basedOn w:val="Normal"/>
    <w:link w:val="VerbatimChar"/>
    <w:rsid w:val="00A53D54"/>
    <w:pPr>
      <w:shd w:val="clear" w:color="auto" w:fill="F8F8F8"/>
      <w:wordWrap w:val="0"/>
      <w:spacing w:after="200" w:line="240" w:lineRule="auto"/>
      <w:ind w:firstLine="0"/>
    </w:pPr>
    <w:rPr>
      <w:rFonts w:ascii="Consolas" w:hAnsi="Consolas"/>
      <w:sz w:val="22"/>
      <w:szCs w:val="22"/>
    </w:rPr>
  </w:style>
  <w:style w:type="paragraph" w:styleId="BodyText">
    <w:name w:val="Body Text"/>
    <w:basedOn w:val="Normal"/>
    <w:link w:val="BodyTextChar"/>
    <w:uiPriority w:val="99"/>
    <w:semiHidden/>
    <w:unhideWhenUsed/>
    <w:rsid w:val="00A53D54"/>
    <w:pPr>
      <w:spacing w:after="120"/>
    </w:pPr>
  </w:style>
  <w:style w:type="character" w:customStyle="1" w:styleId="BodyTextChar">
    <w:name w:val="Body Text Char"/>
    <w:basedOn w:val="DefaultParagraphFont"/>
    <w:link w:val="BodyText"/>
    <w:uiPriority w:val="99"/>
    <w:semiHidden/>
    <w:rsid w:val="00A53D54"/>
    <w:rPr>
      <w:sz w:val="24"/>
      <w:szCs w:val="24"/>
    </w:rPr>
  </w:style>
  <w:style w:type="character" w:styleId="UnresolvedMention">
    <w:name w:val="Unresolved Mention"/>
    <w:basedOn w:val="DefaultParagraphFont"/>
    <w:uiPriority w:val="99"/>
    <w:semiHidden/>
    <w:unhideWhenUsed/>
    <w:rsid w:val="004A23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00050">
      <w:bodyDiv w:val="1"/>
      <w:marLeft w:val="0"/>
      <w:marRight w:val="0"/>
      <w:marTop w:val="0"/>
      <w:marBottom w:val="0"/>
      <w:divBdr>
        <w:top w:val="none" w:sz="0" w:space="0" w:color="auto"/>
        <w:left w:val="none" w:sz="0" w:space="0" w:color="auto"/>
        <w:bottom w:val="none" w:sz="0" w:space="0" w:color="auto"/>
        <w:right w:val="none" w:sz="0" w:space="0" w:color="auto"/>
      </w:divBdr>
    </w:div>
    <w:div w:id="111099765">
      <w:bodyDiv w:val="1"/>
      <w:marLeft w:val="0"/>
      <w:marRight w:val="0"/>
      <w:marTop w:val="0"/>
      <w:marBottom w:val="0"/>
      <w:divBdr>
        <w:top w:val="none" w:sz="0" w:space="0" w:color="auto"/>
        <w:left w:val="none" w:sz="0" w:space="0" w:color="auto"/>
        <w:bottom w:val="none" w:sz="0" w:space="0" w:color="auto"/>
        <w:right w:val="none" w:sz="0" w:space="0" w:color="auto"/>
      </w:divBdr>
    </w:div>
    <w:div w:id="277567331">
      <w:bodyDiv w:val="1"/>
      <w:marLeft w:val="0"/>
      <w:marRight w:val="0"/>
      <w:marTop w:val="0"/>
      <w:marBottom w:val="0"/>
      <w:divBdr>
        <w:top w:val="none" w:sz="0" w:space="0" w:color="auto"/>
        <w:left w:val="none" w:sz="0" w:space="0" w:color="auto"/>
        <w:bottom w:val="none" w:sz="0" w:space="0" w:color="auto"/>
        <w:right w:val="none" w:sz="0" w:space="0" w:color="auto"/>
      </w:divBdr>
    </w:div>
    <w:div w:id="408163052">
      <w:bodyDiv w:val="1"/>
      <w:marLeft w:val="0"/>
      <w:marRight w:val="0"/>
      <w:marTop w:val="0"/>
      <w:marBottom w:val="0"/>
      <w:divBdr>
        <w:top w:val="none" w:sz="0" w:space="0" w:color="auto"/>
        <w:left w:val="none" w:sz="0" w:space="0" w:color="auto"/>
        <w:bottom w:val="none" w:sz="0" w:space="0" w:color="auto"/>
        <w:right w:val="none" w:sz="0" w:space="0" w:color="auto"/>
      </w:divBdr>
    </w:div>
    <w:div w:id="504593277">
      <w:bodyDiv w:val="1"/>
      <w:marLeft w:val="0"/>
      <w:marRight w:val="0"/>
      <w:marTop w:val="0"/>
      <w:marBottom w:val="0"/>
      <w:divBdr>
        <w:top w:val="none" w:sz="0" w:space="0" w:color="auto"/>
        <w:left w:val="none" w:sz="0" w:space="0" w:color="auto"/>
        <w:bottom w:val="none" w:sz="0" w:space="0" w:color="auto"/>
        <w:right w:val="none" w:sz="0" w:space="0" w:color="auto"/>
      </w:divBdr>
    </w:div>
    <w:div w:id="523439742">
      <w:bodyDiv w:val="1"/>
      <w:marLeft w:val="0"/>
      <w:marRight w:val="0"/>
      <w:marTop w:val="0"/>
      <w:marBottom w:val="0"/>
      <w:divBdr>
        <w:top w:val="none" w:sz="0" w:space="0" w:color="auto"/>
        <w:left w:val="none" w:sz="0" w:space="0" w:color="auto"/>
        <w:bottom w:val="none" w:sz="0" w:space="0" w:color="auto"/>
        <w:right w:val="none" w:sz="0" w:space="0" w:color="auto"/>
      </w:divBdr>
    </w:div>
    <w:div w:id="750732635">
      <w:bodyDiv w:val="1"/>
      <w:marLeft w:val="0"/>
      <w:marRight w:val="0"/>
      <w:marTop w:val="0"/>
      <w:marBottom w:val="0"/>
      <w:divBdr>
        <w:top w:val="none" w:sz="0" w:space="0" w:color="auto"/>
        <w:left w:val="none" w:sz="0" w:space="0" w:color="auto"/>
        <w:bottom w:val="none" w:sz="0" w:space="0" w:color="auto"/>
        <w:right w:val="none" w:sz="0" w:space="0" w:color="auto"/>
      </w:divBdr>
    </w:div>
    <w:div w:id="1081413302">
      <w:bodyDiv w:val="1"/>
      <w:marLeft w:val="0"/>
      <w:marRight w:val="0"/>
      <w:marTop w:val="0"/>
      <w:marBottom w:val="0"/>
      <w:divBdr>
        <w:top w:val="none" w:sz="0" w:space="0" w:color="auto"/>
        <w:left w:val="none" w:sz="0" w:space="0" w:color="auto"/>
        <w:bottom w:val="none" w:sz="0" w:space="0" w:color="auto"/>
        <w:right w:val="none" w:sz="0" w:space="0" w:color="auto"/>
      </w:divBdr>
    </w:div>
    <w:div w:id="1331300488">
      <w:bodyDiv w:val="1"/>
      <w:marLeft w:val="0"/>
      <w:marRight w:val="0"/>
      <w:marTop w:val="0"/>
      <w:marBottom w:val="0"/>
      <w:divBdr>
        <w:top w:val="none" w:sz="0" w:space="0" w:color="auto"/>
        <w:left w:val="none" w:sz="0" w:space="0" w:color="auto"/>
        <w:bottom w:val="none" w:sz="0" w:space="0" w:color="auto"/>
        <w:right w:val="none" w:sz="0" w:space="0" w:color="auto"/>
      </w:divBdr>
    </w:div>
    <w:div w:id="1425765199">
      <w:bodyDiv w:val="1"/>
      <w:marLeft w:val="0"/>
      <w:marRight w:val="0"/>
      <w:marTop w:val="0"/>
      <w:marBottom w:val="0"/>
      <w:divBdr>
        <w:top w:val="none" w:sz="0" w:space="0" w:color="auto"/>
        <w:left w:val="none" w:sz="0" w:space="0" w:color="auto"/>
        <w:bottom w:val="none" w:sz="0" w:space="0" w:color="auto"/>
        <w:right w:val="none" w:sz="0" w:space="0" w:color="auto"/>
      </w:divBdr>
    </w:div>
    <w:div w:id="1452044582">
      <w:bodyDiv w:val="1"/>
      <w:marLeft w:val="0"/>
      <w:marRight w:val="0"/>
      <w:marTop w:val="0"/>
      <w:marBottom w:val="0"/>
      <w:divBdr>
        <w:top w:val="none" w:sz="0" w:space="0" w:color="auto"/>
        <w:left w:val="none" w:sz="0" w:space="0" w:color="auto"/>
        <w:bottom w:val="none" w:sz="0" w:space="0" w:color="auto"/>
        <w:right w:val="none" w:sz="0" w:space="0" w:color="auto"/>
      </w:divBdr>
    </w:div>
    <w:div w:id="1500540119">
      <w:bodyDiv w:val="1"/>
      <w:marLeft w:val="0"/>
      <w:marRight w:val="0"/>
      <w:marTop w:val="0"/>
      <w:marBottom w:val="0"/>
      <w:divBdr>
        <w:top w:val="none" w:sz="0" w:space="0" w:color="auto"/>
        <w:left w:val="none" w:sz="0" w:space="0" w:color="auto"/>
        <w:bottom w:val="none" w:sz="0" w:space="0" w:color="auto"/>
        <w:right w:val="none" w:sz="0" w:space="0" w:color="auto"/>
      </w:divBdr>
    </w:div>
    <w:div w:id="1591769416">
      <w:bodyDiv w:val="1"/>
      <w:marLeft w:val="0"/>
      <w:marRight w:val="0"/>
      <w:marTop w:val="0"/>
      <w:marBottom w:val="0"/>
      <w:divBdr>
        <w:top w:val="none" w:sz="0" w:space="0" w:color="auto"/>
        <w:left w:val="none" w:sz="0" w:space="0" w:color="auto"/>
        <w:bottom w:val="none" w:sz="0" w:space="0" w:color="auto"/>
        <w:right w:val="none" w:sz="0" w:space="0" w:color="auto"/>
      </w:divBdr>
    </w:div>
    <w:div w:id="1612203211">
      <w:bodyDiv w:val="1"/>
      <w:marLeft w:val="0"/>
      <w:marRight w:val="0"/>
      <w:marTop w:val="0"/>
      <w:marBottom w:val="0"/>
      <w:divBdr>
        <w:top w:val="none" w:sz="0" w:space="0" w:color="auto"/>
        <w:left w:val="none" w:sz="0" w:space="0" w:color="auto"/>
        <w:bottom w:val="none" w:sz="0" w:space="0" w:color="auto"/>
        <w:right w:val="none" w:sz="0" w:space="0" w:color="auto"/>
      </w:divBdr>
    </w:div>
    <w:div w:id="1724716840">
      <w:bodyDiv w:val="1"/>
      <w:marLeft w:val="0"/>
      <w:marRight w:val="0"/>
      <w:marTop w:val="0"/>
      <w:marBottom w:val="0"/>
      <w:divBdr>
        <w:top w:val="none" w:sz="0" w:space="0" w:color="auto"/>
        <w:left w:val="none" w:sz="0" w:space="0" w:color="auto"/>
        <w:bottom w:val="none" w:sz="0" w:space="0" w:color="auto"/>
        <w:right w:val="none" w:sz="0" w:space="0" w:color="auto"/>
      </w:divBdr>
    </w:div>
    <w:div w:id="1902909277">
      <w:bodyDiv w:val="1"/>
      <w:marLeft w:val="0"/>
      <w:marRight w:val="0"/>
      <w:marTop w:val="0"/>
      <w:marBottom w:val="0"/>
      <w:divBdr>
        <w:top w:val="none" w:sz="0" w:space="0" w:color="auto"/>
        <w:left w:val="none" w:sz="0" w:space="0" w:color="auto"/>
        <w:bottom w:val="none" w:sz="0" w:space="0" w:color="auto"/>
        <w:right w:val="none" w:sz="0" w:space="0" w:color="auto"/>
      </w:divBdr>
    </w:div>
    <w:div w:id="1921400083">
      <w:bodyDiv w:val="1"/>
      <w:marLeft w:val="0"/>
      <w:marRight w:val="0"/>
      <w:marTop w:val="0"/>
      <w:marBottom w:val="0"/>
      <w:divBdr>
        <w:top w:val="none" w:sz="0" w:space="0" w:color="auto"/>
        <w:left w:val="none" w:sz="0" w:space="0" w:color="auto"/>
        <w:bottom w:val="none" w:sz="0" w:space="0" w:color="auto"/>
        <w:right w:val="none" w:sz="0" w:space="0" w:color="auto"/>
      </w:divBdr>
      <w:divsChild>
        <w:div w:id="1051492326">
          <w:marLeft w:val="1440"/>
          <w:marRight w:val="0"/>
          <w:marTop w:val="120"/>
          <w:marBottom w:val="120"/>
          <w:divBdr>
            <w:top w:val="none" w:sz="0" w:space="0" w:color="auto"/>
            <w:left w:val="none" w:sz="0" w:space="0" w:color="auto"/>
            <w:bottom w:val="none" w:sz="0" w:space="0" w:color="auto"/>
            <w:right w:val="none" w:sz="0" w:space="0" w:color="auto"/>
          </w:divBdr>
        </w:div>
      </w:divsChild>
    </w:div>
    <w:div w:id="2001418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ps-nefsc.fisheries.noaa.gov/saw/sasi/sasi_report_options.php" TargetMode="Externa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javascript:void(0);" TargetMode="External"/><Relationship Id="rId14" Type="http://schemas.openxmlformats.org/officeDocument/2006/relationships/image" Target="media/image1.png"/><Relationship Id="rId22" Type="http://schemas.openxmlformats.org/officeDocument/2006/relationships/image" Target="media/image9.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FBA26-760C-4F3E-94CF-08791F753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36</Pages>
  <Words>13722</Words>
  <Characters>78221</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Haikun Xu</dc:creator>
  <cp:lastModifiedBy>Brian Stock</cp:lastModifiedBy>
  <cp:revision>48</cp:revision>
  <cp:lastPrinted>2017-05-29T05:55:00Z</cp:lastPrinted>
  <dcterms:created xsi:type="dcterms:W3CDTF">2020-08-31T21:18:00Z</dcterms:created>
  <dcterms:modified xsi:type="dcterms:W3CDTF">2020-09-02T15:31:00Z</dcterms:modified>
</cp:coreProperties>
</file>